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9BE9CB" w14:textId="56FC68C8" w:rsidR="00200D12" w:rsidRPr="001E0409" w:rsidRDefault="00200D12" w:rsidP="0002115B">
      <w:pPr>
        <w:jc w:val="center"/>
        <w:rPr>
          <w:rFonts w:eastAsia="华文行楷"/>
          <w:bCs/>
          <w:sz w:val="44"/>
          <w:szCs w:val="44"/>
        </w:rPr>
      </w:pPr>
    </w:p>
    <w:p w14:paraId="4664CB6A" w14:textId="77777777" w:rsidR="0002115B" w:rsidRPr="001E0409" w:rsidRDefault="0002115B" w:rsidP="0002115B">
      <w:pPr>
        <w:jc w:val="center"/>
        <w:rPr>
          <w:rFonts w:eastAsia="华文行楷"/>
          <w:bCs/>
          <w:sz w:val="44"/>
          <w:szCs w:val="44"/>
        </w:rPr>
      </w:pPr>
      <w:r w:rsidRPr="001E0409">
        <w:rPr>
          <w:rFonts w:eastAsia="华文行楷" w:hint="eastAsia"/>
          <w:bCs/>
          <w:sz w:val="44"/>
          <w:szCs w:val="44"/>
        </w:rPr>
        <w:t>中国科学技术大学</w:t>
      </w:r>
      <w:r w:rsidR="003D24D7" w:rsidRPr="001E0409">
        <w:rPr>
          <w:rFonts w:eastAsia="华文行楷" w:hint="eastAsia"/>
          <w:bCs/>
          <w:sz w:val="44"/>
          <w:szCs w:val="44"/>
        </w:rPr>
        <w:t>电子工程与信息科学系</w:t>
      </w:r>
    </w:p>
    <w:p w14:paraId="23DC83F7" w14:textId="77777777" w:rsidR="0002115B" w:rsidRPr="001E0409" w:rsidRDefault="0002115B" w:rsidP="0002115B">
      <w:pPr>
        <w:jc w:val="center"/>
        <w:rPr>
          <w:rFonts w:eastAsia="黑体"/>
          <w:bCs/>
          <w:spacing w:val="30"/>
          <w:sz w:val="52"/>
          <w:szCs w:val="52"/>
        </w:rPr>
      </w:pPr>
      <w:r w:rsidRPr="001E0409">
        <w:rPr>
          <w:rFonts w:eastAsia="黑体" w:hint="eastAsia"/>
          <w:bCs/>
          <w:spacing w:val="30"/>
          <w:sz w:val="52"/>
          <w:szCs w:val="52"/>
        </w:rPr>
        <w:t>研究生学位论文</w:t>
      </w:r>
      <w:r w:rsidR="00016E6D" w:rsidRPr="001E0409">
        <w:rPr>
          <w:rFonts w:eastAsia="黑体" w:hint="eastAsia"/>
          <w:bCs/>
          <w:spacing w:val="30"/>
          <w:sz w:val="52"/>
          <w:szCs w:val="52"/>
        </w:rPr>
        <w:t>工作</w:t>
      </w:r>
      <w:r w:rsidR="005A05AC" w:rsidRPr="001E0409">
        <w:rPr>
          <w:rFonts w:eastAsia="黑体" w:hint="eastAsia"/>
          <w:bCs/>
          <w:spacing w:val="30"/>
          <w:sz w:val="52"/>
          <w:szCs w:val="52"/>
        </w:rPr>
        <w:t>检查</w:t>
      </w:r>
      <w:r w:rsidRPr="001E0409">
        <w:rPr>
          <w:rFonts w:eastAsia="黑体" w:hint="eastAsia"/>
          <w:bCs/>
          <w:spacing w:val="30"/>
          <w:sz w:val="52"/>
          <w:szCs w:val="52"/>
        </w:rPr>
        <w:t>报告</w:t>
      </w:r>
    </w:p>
    <w:p w14:paraId="5DBF6821" w14:textId="77777777" w:rsidR="0002115B" w:rsidRPr="001E0409" w:rsidRDefault="0002115B" w:rsidP="0002115B">
      <w:pPr>
        <w:jc w:val="center"/>
        <w:rPr>
          <w:sz w:val="52"/>
        </w:rPr>
      </w:pPr>
    </w:p>
    <w:p w14:paraId="130AAC2F" w14:textId="77777777" w:rsidR="0002115B" w:rsidRPr="001E0409" w:rsidRDefault="0002115B" w:rsidP="0002115B">
      <w:pPr>
        <w:jc w:val="center"/>
        <w:rPr>
          <w:sz w:val="52"/>
        </w:rPr>
      </w:pPr>
    </w:p>
    <w:p w14:paraId="1B7C33A9" w14:textId="77777777" w:rsidR="0002115B" w:rsidRPr="001E0409" w:rsidRDefault="0002115B" w:rsidP="0002115B">
      <w:pPr>
        <w:jc w:val="center"/>
        <w:rPr>
          <w:sz w:val="52"/>
        </w:rPr>
      </w:pPr>
    </w:p>
    <w:p w14:paraId="06D690CC" w14:textId="77777777" w:rsidR="0002115B" w:rsidRPr="001E0409" w:rsidRDefault="0002115B" w:rsidP="0002115B">
      <w:pPr>
        <w:jc w:val="center"/>
        <w:rPr>
          <w:sz w:val="52"/>
        </w:rPr>
      </w:pPr>
      <w:r w:rsidRPr="001E0409">
        <w:rPr>
          <w:sz w:val="52"/>
        </w:rPr>
        <w:t xml:space="preserve"> </w:t>
      </w:r>
    </w:p>
    <w:p w14:paraId="090A62AE" w14:textId="404BD411" w:rsidR="00520D3B" w:rsidRPr="001E0409" w:rsidDel="00F50FD5" w:rsidRDefault="0002115B" w:rsidP="00520D3B">
      <w:pPr>
        <w:jc w:val="center"/>
        <w:rPr>
          <w:del w:id="0" w:author="chen siyuan" w:date="2022-03-03T16:06:00Z"/>
          <w:sz w:val="44"/>
          <w:u w:val="single"/>
        </w:rPr>
      </w:pPr>
      <w:del w:id="1" w:author="chen siyuan" w:date="2022-03-03T16:06:00Z">
        <w:r w:rsidRPr="001E0409" w:rsidDel="00F50FD5">
          <w:rPr>
            <w:rFonts w:hint="eastAsia"/>
            <w:sz w:val="44"/>
          </w:rPr>
          <w:delText>论文题目</w:delText>
        </w:r>
        <w:r w:rsidRPr="001E0409" w:rsidDel="00F50FD5">
          <w:rPr>
            <w:sz w:val="44"/>
            <w:u w:val="single"/>
          </w:rPr>
          <w:tab/>
        </w:r>
        <w:r w:rsidR="00FE3039" w:rsidRPr="001E0409" w:rsidDel="00F50FD5">
          <w:rPr>
            <w:sz w:val="44"/>
            <w:u w:val="single"/>
          </w:rPr>
          <w:delText xml:space="preserve"> </w:delText>
        </w:r>
        <w:r w:rsidR="00520D3B" w:rsidRPr="001E0409" w:rsidDel="00F50FD5">
          <w:rPr>
            <w:rFonts w:hint="eastAsia"/>
            <w:sz w:val="44"/>
            <w:u w:val="single"/>
          </w:rPr>
          <w:delText>果蝇电镜图像的全脑</w:delText>
        </w:r>
        <w:r w:rsidRPr="001E0409" w:rsidDel="00F50FD5">
          <w:rPr>
            <w:sz w:val="44"/>
            <w:u w:val="single"/>
          </w:rPr>
          <w:tab/>
        </w:r>
      </w:del>
      <w:del w:id="2" w:author="chen siyuan" w:date="2022-03-03T16:01:00Z">
        <w:r w:rsidRPr="001E0409" w:rsidDel="008F02D4">
          <w:rPr>
            <w:sz w:val="44"/>
            <w:u w:val="single"/>
          </w:rPr>
          <w:delText xml:space="preserve"> </w:delText>
        </w:r>
      </w:del>
      <w:del w:id="3" w:author="chen siyuan" w:date="2022-03-03T16:06:00Z">
        <w:r w:rsidR="00520D3B" w:rsidRPr="001E0409" w:rsidDel="00F50FD5">
          <w:rPr>
            <w:sz w:val="44"/>
            <w:u w:val="single"/>
          </w:rPr>
          <w:delText xml:space="preserve"> </w:delText>
        </w:r>
        <w:r w:rsidRPr="001E0409" w:rsidDel="00F50FD5">
          <w:rPr>
            <w:sz w:val="44"/>
            <w:u w:val="single"/>
          </w:rPr>
          <w:delText xml:space="preserve"> </w:delText>
        </w:r>
        <w:r w:rsidRPr="001E0409" w:rsidDel="00F50FD5">
          <w:rPr>
            <w:sz w:val="44"/>
            <w:u w:val="single"/>
          </w:rPr>
          <w:tab/>
        </w:r>
      </w:del>
    </w:p>
    <w:p w14:paraId="1C22B5B4" w14:textId="3E630765" w:rsidR="0002115B" w:rsidRPr="001E0409" w:rsidDel="00F50FD5" w:rsidRDefault="00520D3B" w:rsidP="00520D3B">
      <w:pPr>
        <w:ind w:firstLineChars="800" w:firstLine="3520"/>
        <w:rPr>
          <w:del w:id="4" w:author="chen siyuan" w:date="2022-03-03T16:06:00Z"/>
          <w:sz w:val="44"/>
          <w:u w:val="single"/>
        </w:rPr>
      </w:pPr>
      <w:del w:id="5" w:author="chen siyuan" w:date="2022-03-03T16:06:00Z">
        <w:r w:rsidRPr="001E0409" w:rsidDel="00F50FD5">
          <w:rPr>
            <w:rFonts w:hint="eastAsia"/>
            <w:sz w:val="44"/>
            <w:u w:val="single"/>
          </w:rPr>
          <w:delText>血管三维重建与分析</w:delText>
        </w:r>
        <w:r w:rsidR="0002115B" w:rsidRPr="001E0409" w:rsidDel="00F50FD5">
          <w:rPr>
            <w:sz w:val="44"/>
            <w:u w:val="single"/>
          </w:rPr>
          <w:tab/>
        </w:r>
      </w:del>
    </w:p>
    <w:p w14:paraId="49DFF66E" w14:textId="74DC5B14" w:rsidR="00F50FD5" w:rsidRPr="001E0409" w:rsidRDefault="00F50FD5" w:rsidP="00F50FD5">
      <w:pPr>
        <w:spacing w:line="600" w:lineRule="auto"/>
        <w:ind w:firstLineChars="300" w:firstLine="1320"/>
        <w:rPr>
          <w:ins w:id="6" w:author="chen siyuan" w:date="2022-03-03T16:06:00Z"/>
          <w:sz w:val="44"/>
          <w:u w:val="single"/>
        </w:rPr>
      </w:pPr>
      <w:ins w:id="7" w:author="chen siyuan" w:date="2022-03-03T16:05:00Z">
        <w:r w:rsidRPr="001E0409">
          <w:rPr>
            <w:rFonts w:hint="eastAsia"/>
            <w:sz w:val="44"/>
          </w:rPr>
          <w:t>论文题目</w:t>
        </w:r>
        <w:r w:rsidRPr="001E0409">
          <w:rPr>
            <w:sz w:val="44"/>
            <w:u w:val="single"/>
          </w:rPr>
          <w:tab/>
        </w:r>
      </w:ins>
      <w:ins w:id="8" w:author="chen siyuan" w:date="2022-03-03T16:06:00Z">
        <w:r w:rsidRPr="001E0409">
          <w:rPr>
            <w:sz w:val="44"/>
            <w:u w:val="single"/>
          </w:rPr>
          <w:t xml:space="preserve">   </w:t>
        </w:r>
      </w:ins>
      <w:ins w:id="9" w:author="chen siyuan" w:date="2022-03-03T16:05:00Z">
        <w:r w:rsidRPr="001E0409">
          <w:rPr>
            <w:rFonts w:hint="eastAsia"/>
            <w:sz w:val="44"/>
            <w:u w:val="single"/>
          </w:rPr>
          <w:t>果蝇电镜图像的全脑</w:t>
        </w:r>
      </w:ins>
      <w:ins w:id="10" w:author="chen siyuan" w:date="2022-03-03T16:06:00Z">
        <w:r w:rsidRPr="001E0409">
          <w:rPr>
            <w:sz w:val="44"/>
            <w:u w:val="single"/>
          </w:rPr>
          <w:t xml:space="preserve">    </w:t>
        </w:r>
      </w:ins>
    </w:p>
    <w:p w14:paraId="2A7993B5" w14:textId="159678C5" w:rsidR="00F50FD5" w:rsidRPr="001E0409" w:rsidRDefault="00F50FD5">
      <w:pPr>
        <w:spacing w:line="600" w:lineRule="auto"/>
        <w:ind w:firstLineChars="700" w:firstLine="3080"/>
        <w:rPr>
          <w:ins w:id="11" w:author="chen siyuan" w:date="2022-03-03T16:05:00Z"/>
          <w:sz w:val="44"/>
          <w:u w:val="single"/>
        </w:rPr>
        <w:pPrChange w:id="12" w:author="chen siyuan" w:date="2022-03-03T16:06:00Z">
          <w:pPr>
            <w:spacing w:line="600" w:lineRule="auto"/>
            <w:ind w:firstLineChars="300" w:firstLine="1320"/>
          </w:pPr>
        </w:pPrChange>
      </w:pPr>
      <w:ins w:id="13" w:author="chen siyuan" w:date="2022-03-03T16:06:00Z">
        <w:r w:rsidRPr="001E0409">
          <w:rPr>
            <w:sz w:val="44"/>
            <w:u w:val="single"/>
          </w:rPr>
          <w:t xml:space="preserve">    </w:t>
        </w:r>
        <w:r w:rsidRPr="001E0409">
          <w:rPr>
            <w:rFonts w:hint="eastAsia"/>
            <w:sz w:val="44"/>
            <w:u w:val="single"/>
          </w:rPr>
          <w:t>血</w:t>
        </w:r>
      </w:ins>
      <w:ins w:id="14" w:author="chen siyuan" w:date="2022-03-03T16:05:00Z">
        <w:r w:rsidRPr="001E0409">
          <w:rPr>
            <w:rFonts w:hint="eastAsia"/>
            <w:sz w:val="44"/>
            <w:u w:val="single"/>
          </w:rPr>
          <w:t>管</w:t>
        </w:r>
      </w:ins>
      <w:ins w:id="15" w:author="chen siyuan" w:date="2022-03-03T16:06:00Z">
        <w:r w:rsidRPr="001E0409">
          <w:rPr>
            <w:rFonts w:hint="eastAsia"/>
            <w:sz w:val="44"/>
            <w:u w:val="single"/>
          </w:rPr>
          <w:t>三维重建与分析</w:t>
        </w:r>
      </w:ins>
      <w:ins w:id="16" w:author="chen siyuan" w:date="2022-03-03T16:05:00Z">
        <w:r w:rsidRPr="001E0409">
          <w:rPr>
            <w:sz w:val="44"/>
            <w:u w:val="single"/>
          </w:rPr>
          <w:t xml:space="preserve">   </w:t>
        </w:r>
        <w:r w:rsidRPr="001E0409">
          <w:rPr>
            <w:sz w:val="44"/>
            <w:u w:val="single"/>
          </w:rPr>
          <w:tab/>
        </w:r>
      </w:ins>
    </w:p>
    <w:p w14:paraId="1524507C" w14:textId="77777777" w:rsidR="00F50FD5" w:rsidRPr="001E0409" w:rsidRDefault="00F50FD5" w:rsidP="00F50FD5">
      <w:pPr>
        <w:spacing w:line="600" w:lineRule="auto"/>
        <w:ind w:firstLineChars="300" w:firstLine="1320"/>
        <w:rPr>
          <w:ins w:id="17" w:author="chen siyuan" w:date="2022-03-03T16:05:00Z"/>
          <w:sz w:val="44"/>
          <w:u w:val="single"/>
        </w:rPr>
      </w:pPr>
      <w:ins w:id="18" w:author="chen siyuan" w:date="2022-03-03T16:05:00Z">
        <w:r w:rsidRPr="001E0409">
          <w:rPr>
            <w:rFonts w:hint="eastAsia"/>
            <w:sz w:val="44"/>
          </w:rPr>
          <w:t>学生姓名</w:t>
        </w:r>
        <w:r w:rsidRPr="001E0409">
          <w:rPr>
            <w:sz w:val="44"/>
            <w:u w:val="single"/>
          </w:rPr>
          <w:tab/>
        </w:r>
        <w:r w:rsidRPr="001E0409">
          <w:rPr>
            <w:sz w:val="44"/>
            <w:u w:val="single"/>
          </w:rPr>
          <w:tab/>
        </w:r>
        <w:r w:rsidRPr="001E0409">
          <w:rPr>
            <w:sz w:val="44"/>
            <w:u w:val="single"/>
          </w:rPr>
          <w:tab/>
          <w:t xml:space="preserve">    </w:t>
        </w:r>
        <w:r w:rsidRPr="001E0409">
          <w:rPr>
            <w:rFonts w:hint="eastAsia"/>
            <w:sz w:val="44"/>
            <w:u w:val="single"/>
          </w:rPr>
          <w:t>陈思远</w:t>
        </w:r>
        <w:r w:rsidRPr="001E0409">
          <w:rPr>
            <w:sz w:val="44"/>
            <w:u w:val="single"/>
          </w:rPr>
          <w:t xml:space="preserve">   </w:t>
        </w:r>
        <w:r w:rsidRPr="001E0409">
          <w:rPr>
            <w:sz w:val="44"/>
            <w:u w:val="single"/>
          </w:rPr>
          <w:tab/>
        </w:r>
        <w:r w:rsidRPr="001E0409">
          <w:rPr>
            <w:sz w:val="44"/>
            <w:u w:val="single"/>
          </w:rPr>
          <w:tab/>
        </w:r>
        <w:r w:rsidRPr="001E0409">
          <w:rPr>
            <w:sz w:val="44"/>
            <w:u w:val="single"/>
          </w:rPr>
          <w:tab/>
        </w:r>
        <w:r w:rsidRPr="001E0409">
          <w:rPr>
            <w:sz w:val="44"/>
            <w:u w:val="single"/>
          </w:rPr>
          <w:tab/>
        </w:r>
        <w:r w:rsidRPr="001E0409">
          <w:rPr>
            <w:sz w:val="44"/>
            <w:u w:val="single"/>
          </w:rPr>
          <w:tab/>
        </w:r>
      </w:ins>
    </w:p>
    <w:p w14:paraId="7AA170DC" w14:textId="6642C482" w:rsidR="0002115B" w:rsidRPr="001E0409" w:rsidDel="00F50FD5" w:rsidRDefault="0002115B" w:rsidP="0002115B">
      <w:pPr>
        <w:spacing w:line="600" w:lineRule="auto"/>
        <w:ind w:firstLineChars="300" w:firstLine="1320"/>
        <w:rPr>
          <w:del w:id="19" w:author="chen siyuan" w:date="2022-03-03T16:05:00Z"/>
          <w:sz w:val="44"/>
          <w:u w:val="single"/>
        </w:rPr>
      </w:pPr>
      <w:del w:id="20" w:author="chen siyuan" w:date="2022-03-03T16:05:00Z">
        <w:r w:rsidRPr="001E0409" w:rsidDel="00F50FD5">
          <w:rPr>
            <w:rFonts w:hint="eastAsia"/>
            <w:sz w:val="44"/>
          </w:rPr>
          <w:delText>学生姓名</w:delText>
        </w:r>
        <w:r w:rsidRPr="001E0409" w:rsidDel="00F50FD5">
          <w:rPr>
            <w:sz w:val="44"/>
            <w:u w:val="single"/>
          </w:rPr>
          <w:tab/>
        </w:r>
        <w:r w:rsidRPr="001E0409" w:rsidDel="00F50FD5">
          <w:rPr>
            <w:sz w:val="44"/>
            <w:u w:val="single"/>
          </w:rPr>
          <w:tab/>
        </w:r>
        <w:r w:rsidRPr="001E0409" w:rsidDel="00F50FD5">
          <w:rPr>
            <w:sz w:val="44"/>
            <w:u w:val="single"/>
          </w:rPr>
          <w:tab/>
          <w:delText xml:space="preserve">  </w:delText>
        </w:r>
      </w:del>
      <w:del w:id="21" w:author="chen siyuan" w:date="2022-03-03T16:00:00Z">
        <w:r w:rsidRPr="001E0409" w:rsidDel="008F02D4">
          <w:rPr>
            <w:sz w:val="44"/>
            <w:u w:val="single"/>
          </w:rPr>
          <w:delText xml:space="preserve">   </w:delText>
        </w:r>
      </w:del>
      <w:del w:id="22" w:author="chen siyuan" w:date="2022-03-03T16:05:00Z">
        <w:r w:rsidRPr="001E0409" w:rsidDel="00F50FD5">
          <w:rPr>
            <w:sz w:val="44"/>
            <w:u w:val="single"/>
          </w:rPr>
          <w:delText xml:space="preserve">   </w:delText>
        </w:r>
      </w:del>
      <w:del w:id="23" w:author="chen siyuan" w:date="2022-03-03T16:00:00Z">
        <w:r w:rsidRPr="001E0409" w:rsidDel="008F02D4">
          <w:rPr>
            <w:sz w:val="44"/>
            <w:u w:val="single"/>
          </w:rPr>
          <w:delText xml:space="preserve"> </w:delText>
        </w:r>
      </w:del>
      <w:del w:id="24" w:author="chen siyuan" w:date="2022-03-03T16:05:00Z">
        <w:r w:rsidRPr="001E0409" w:rsidDel="00F50FD5">
          <w:rPr>
            <w:sz w:val="44"/>
            <w:u w:val="single"/>
          </w:rPr>
          <w:delText xml:space="preserve"> </w:delText>
        </w:r>
      </w:del>
      <w:del w:id="25" w:author="chen siyuan" w:date="2022-03-03T16:00:00Z">
        <w:r w:rsidRPr="001E0409" w:rsidDel="008F02D4">
          <w:rPr>
            <w:sz w:val="44"/>
            <w:u w:val="single"/>
          </w:rPr>
          <w:delText xml:space="preserve">  </w:delText>
        </w:r>
      </w:del>
      <w:del w:id="26" w:author="chen siyuan" w:date="2022-03-03T16:05:00Z">
        <w:r w:rsidRPr="001E0409" w:rsidDel="00F50FD5">
          <w:rPr>
            <w:sz w:val="44"/>
            <w:u w:val="single"/>
          </w:rPr>
          <w:tab/>
        </w:r>
        <w:r w:rsidRPr="001E0409" w:rsidDel="00F50FD5">
          <w:rPr>
            <w:sz w:val="44"/>
            <w:u w:val="single"/>
          </w:rPr>
          <w:tab/>
        </w:r>
        <w:r w:rsidRPr="001E0409" w:rsidDel="00F50FD5">
          <w:rPr>
            <w:sz w:val="44"/>
            <w:u w:val="single"/>
          </w:rPr>
          <w:tab/>
        </w:r>
        <w:r w:rsidRPr="001E0409" w:rsidDel="00F50FD5">
          <w:rPr>
            <w:sz w:val="44"/>
            <w:u w:val="single"/>
          </w:rPr>
          <w:tab/>
        </w:r>
        <w:r w:rsidRPr="001E0409" w:rsidDel="00F50FD5">
          <w:rPr>
            <w:sz w:val="44"/>
            <w:u w:val="single"/>
          </w:rPr>
          <w:tab/>
        </w:r>
      </w:del>
    </w:p>
    <w:p w14:paraId="1E73AA26" w14:textId="4E307661" w:rsidR="00A730B9" w:rsidRPr="001E0409" w:rsidRDefault="00A730B9" w:rsidP="00A730B9">
      <w:pPr>
        <w:spacing w:line="600" w:lineRule="auto"/>
        <w:ind w:firstLineChars="300" w:firstLine="1320"/>
        <w:rPr>
          <w:sz w:val="44"/>
        </w:rPr>
      </w:pPr>
      <w:r w:rsidRPr="001E0409">
        <w:rPr>
          <w:rFonts w:hint="eastAsia"/>
          <w:sz w:val="44"/>
        </w:rPr>
        <w:t>学生学号</w:t>
      </w:r>
      <w:r w:rsidRPr="001E0409">
        <w:rPr>
          <w:sz w:val="44"/>
          <w:u w:val="single"/>
        </w:rPr>
        <w:tab/>
      </w:r>
      <w:r w:rsidRPr="001E0409">
        <w:rPr>
          <w:sz w:val="44"/>
          <w:u w:val="single"/>
        </w:rPr>
        <w:tab/>
      </w:r>
      <w:r w:rsidRPr="001E0409">
        <w:rPr>
          <w:sz w:val="44"/>
          <w:u w:val="single"/>
        </w:rPr>
        <w:tab/>
      </w:r>
      <w:del w:id="27" w:author="chen siyuan" w:date="2022-03-03T16:01:00Z">
        <w:r w:rsidRPr="001E0409" w:rsidDel="008F02D4">
          <w:rPr>
            <w:sz w:val="44"/>
            <w:u w:val="single"/>
          </w:rPr>
          <w:delText xml:space="preserve">  </w:delText>
        </w:r>
      </w:del>
      <w:r w:rsidRPr="001E0409">
        <w:rPr>
          <w:sz w:val="44"/>
          <w:u w:val="single"/>
        </w:rPr>
        <w:t xml:space="preserve"> </w:t>
      </w:r>
      <w:ins w:id="28" w:author="chen siyuan" w:date="2022-03-03T16:00:00Z">
        <w:r w:rsidR="008F02D4" w:rsidRPr="001E0409">
          <w:rPr>
            <w:sz w:val="44"/>
            <w:u w:val="single"/>
          </w:rPr>
          <w:t>SA19006157</w:t>
        </w:r>
      </w:ins>
      <w:r w:rsidRPr="001E0409">
        <w:rPr>
          <w:sz w:val="44"/>
          <w:u w:val="single"/>
        </w:rPr>
        <w:t xml:space="preserve"> </w:t>
      </w:r>
      <w:ins w:id="29" w:author="chen siyuan" w:date="2022-03-03T16:01:00Z">
        <w:r w:rsidR="008F02D4" w:rsidRPr="001E0409">
          <w:rPr>
            <w:sz w:val="44"/>
            <w:u w:val="single"/>
          </w:rPr>
          <w:t xml:space="preserve"> </w:t>
        </w:r>
      </w:ins>
      <w:r w:rsidRPr="001E0409">
        <w:rPr>
          <w:sz w:val="44"/>
          <w:u w:val="single"/>
        </w:rPr>
        <w:t xml:space="preserve">    </w:t>
      </w:r>
      <w:del w:id="30" w:author="chen siyuan" w:date="2022-03-03T16:01:00Z">
        <w:r w:rsidRPr="001E0409" w:rsidDel="008F02D4">
          <w:rPr>
            <w:sz w:val="44"/>
            <w:u w:val="single"/>
          </w:rPr>
          <w:delText xml:space="preserve">  </w:delText>
        </w:r>
      </w:del>
      <w:del w:id="31" w:author="chen siyuan" w:date="2022-03-03T16:00:00Z">
        <w:r w:rsidRPr="001E0409" w:rsidDel="008F02D4">
          <w:rPr>
            <w:sz w:val="44"/>
            <w:u w:val="single"/>
          </w:rPr>
          <w:delText xml:space="preserve">  </w:delText>
        </w:r>
        <w:r w:rsidRPr="001E0409" w:rsidDel="008F02D4">
          <w:rPr>
            <w:sz w:val="44"/>
            <w:u w:val="single"/>
          </w:rPr>
          <w:tab/>
        </w:r>
        <w:r w:rsidRPr="001E0409" w:rsidDel="008F02D4">
          <w:rPr>
            <w:sz w:val="44"/>
            <w:u w:val="single"/>
          </w:rPr>
          <w:tab/>
        </w:r>
        <w:r w:rsidRPr="001E0409" w:rsidDel="008F02D4">
          <w:rPr>
            <w:sz w:val="44"/>
            <w:u w:val="single"/>
          </w:rPr>
          <w:tab/>
        </w:r>
      </w:del>
      <w:r w:rsidRPr="001E0409">
        <w:rPr>
          <w:sz w:val="44"/>
          <w:u w:val="single"/>
        </w:rPr>
        <w:tab/>
      </w:r>
      <w:r w:rsidRPr="001E0409">
        <w:rPr>
          <w:sz w:val="44"/>
          <w:u w:val="single"/>
        </w:rPr>
        <w:tab/>
      </w:r>
    </w:p>
    <w:p w14:paraId="6D160768" w14:textId="77777777" w:rsidR="008F02D4" w:rsidRPr="001E0409" w:rsidRDefault="008F02D4" w:rsidP="008F02D4">
      <w:pPr>
        <w:spacing w:line="600" w:lineRule="auto"/>
        <w:ind w:firstLineChars="300" w:firstLine="1320"/>
        <w:rPr>
          <w:ins w:id="32" w:author="chen siyuan" w:date="2022-03-03T16:03:00Z"/>
          <w:sz w:val="44"/>
          <w:u w:val="single"/>
        </w:rPr>
      </w:pPr>
      <w:ins w:id="33" w:author="chen siyuan" w:date="2022-03-03T16:03:00Z">
        <w:r w:rsidRPr="001E0409">
          <w:rPr>
            <w:rFonts w:hint="eastAsia"/>
            <w:sz w:val="44"/>
          </w:rPr>
          <w:t>指导教师</w:t>
        </w:r>
        <w:r w:rsidRPr="001E0409">
          <w:rPr>
            <w:sz w:val="44"/>
            <w:u w:val="single"/>
          </w:rPr>
          <w:t xml:space="preserve">      </w:t>
        </w:r>
        <w:r w:rsidRPr="001E0409">
          <w:rPr>
            <w:rFonts w:hint="eastAsia"/>
            <w:sz w:val="44"/>
            <w:u w:val="single"/>
          </w:rPr>
          <w:t>吴枫、陈雪锦</w:t>
        </w:r>
        <w:r w:rsidRPr="001E0409">
          <w:rPr>
            <w:sz w:val="44"/>
            <w:u w:val="single"/>
          </w:rPr>
          <w:t xml:space="preserve">        </w:t>
        </w:r>
      </w:ins>
    </w:p>
    <w:p w14:paraId="6217B286" w14:textId="77777777" w:rsidR="008F02D4" w:rsidRPr="001E0409" w:rsidRDefault="008F02D4" w:rsidP="008F02D4">
      <w:pPr>
        <w:spacing w:line="600" w:lineRule="auto"/>
        <w:ind w:firstLineChars="300" w:firstLine="1320"/>
        <w:rPr>
          <w:ins w:id="34" w:author="chen siyuan" w:date="2022-03-03T16:04:00Z"/>
          <w:sz w:val="44"/>
          <w:u w:val="single"/>
        </w:rPr>
      </w:pPr>
      <w:ins w:id="35" w:author="chen siyuan" w:date="2022-03-03T16:04:00Z">
        <w:r w:rsidRPr="001E0409">
          <w:rPr>
            <w:rFonts w:hint="eastAsia"/>
            <w:sz w:val="44"/>
          </w:rPr>
          <w:t>所在院系</w:t>
        </w:r>
        <w:r w:rsidRPr="001E0409">
          <w:rPr>
            <w:sz w:val="44"/>
            <w:u w:val="single"/>
          </w:rPr>
          <w:t xml:space="preserve">    </w:t>
        </w:r>
        <w:r w:rsidRPr="001E0409">
          <w:rPr>
            <w:rFonts w:hint="eastAsia"/>
            <w:sz w:val="44"/>
            <w:u w:val="single"/>
          </w:rPr>
          <w:t>信息科学技术学院</w:t>
        </w:r>
        <w:r w:rsidRPr="001E0409">
          <w:rPr>
            <w:sz w:val="44"/>
            <w:u w:val="single"/>
          </w:rPr>
          <w:t xml:space="preserve">      </w:t>
        </w:r>
      </w:ins>
    </w:p>
    <w:p w14:paraId="4228AE66" w14:textId="4005C611" w:rsidR="008F02D4" w:rsidRPr="001E0409" w:rsidRDefault="008F02D4" w:rsidP="008F02D4">
      <w:pPr>
        <w:spacing w:line="600" w:lineRule="auto"/>
        <w:ind w:firstLineChars="300" w:firstLine="1320"/>
        <w:rPr>
          <w:ins w:id="36" w:author="chen siyuan" w:date="2022-03-03T16:04:00Z"/>
          <w:sz w:val="44"/>
          <w:u w:val="single"/>
        </w:rPr>
      </w:pPr>
      <w:ins w:id="37" w:author="chen siyuan" w:date="2022-03-03T16:04:00Z">
        <w:r w:rsidRPr="001E0409">
          <w:rPr>
            <w:rFonts w:hint="eastAsia"/>
            <w:sz w:val="44"/>
          </w:rPr>
          <w:t>学科专业</w:t>
        </w:r>
        <w:r w:rsidRPr="001E0409">
          <w:rPr>
            <w:sz w:val="44"/>
            <w:u w:val="single"/>
          </w:rPr>
          <w:t xml:space="preserve">     </w:t>
        </w:r>
        <w:r w:rsidRPr="001E0409">
          <w:rPr>
            <w:rFonts w:hint="eastAsia"/>
            <w:sz w:val="44"/>
            <w:u w:val="single"/>
          </w:rPr>
          <w:t>信息与通信工程</w:t>
        </w:r>
        <w:r w:rsidRPr="001E0409">
          <w:rPr>
            <w:sz w:val="44"/>
            <w:u w:val="single"/>
          </w:rPr>
          <w:t xml:space="preserve">       </w:t>
        </w:r>
      </w:ins>
    </w:p>
    <w:p w14:paraId="565341F4" w14:textId="5B3721BC" w:rsidR="0002115B" w:rsidRPr="001E0409" w:rsidDel="008F02D4" w:rsidRDefault="0002115B" w:rsidP="0002115B">
      <w:pPr>
        <w:spacing w:line="600" w:lineRule="auto"/>
        <w:ind w:firstLineChars="300" w:firstLine="1320"/>
        <w:rPr>
          <w:del w:id="38" w:author="chen siyuan" w:date="2022-03-03T16:03:00Z"/>
          <w:sz w:val="44"/>
          <w:u w:val="single"/>
        </w:rPr>
      </w:pPr>
      <w:del w:id="39" w:author="chen siyuan" w:date="2022-03-03T16:03:00Z">
        <w:r w:rsidRPr="001E0409" w:rsidDel="008F02D4">
          <w:rPr>
            <w:rFonts w:hint="eastAsia"/>
            <w:sz w:val="44"/>
          </w:rPr>
          <w:delText>指导教师</w:delText>
        </w:r>
      </w:del>
      <w:del w:id="40" w:author="chen siyuan" w:date="2022-03-03T16:01:00Z">
        <w:r w:rsidRPr="001E0409" w:rsidDel="008F02D4">
          <w:rPr>
            <w:sz w:val="44"/>
            <w:u w:val="single"/>
          </w:rPr>
          <w:tab/>
        </w:r>
        <w:r w:rsidRPr="001E0409" w:rsidDel="008F02D4">
          <w:rPr>
            <w:sz w:val="44"/>
            <w:u w:val="single"/>
          </w:rPr>
          <w:tab/>
        </w:r>
        <w:r w:rsidRPr="001E0409" w:rsidDel="008F02D4">
          <w:rPr>
            <w:sz w:val="44"/>
            <w:u w:val="single"/>
          </w:rPr>
          <w:tab/>
        </w:r>
      </w:del>
      <w:del w:id="41" w:author="chen siyuan" w:date="2022-03-03T16:03:00Z">
        <w:r w:rsidRPr="001E0409" w:rsidDel="008F02D4">
          <w:rPr>
            <w:sz w:val="44"/>
            <w:u w:val="single"/>
          </w:rPr>
          <w:delText xml:space="preserve">          </w:delText>
        </w:r>
      </w:del>
      <w:del w:id="42" w:author="chen siyuan" w:date="2022-03-03T16:01:00Z">
        <w:r w:rsidRPr="001E0409" w:rsidDel="008F02D4">
          <w:rPr>
            <w:sz w:val="44"/>
            <w:u w:val="single"/>
          </w:rPr>
          <w:delText xml:space="preserve">  </w:delText>
        </w:r>
        <w:r w:rsidRPr="001E0409" w:rsidDel="008F02D4">
          <w:rPr>
            <w:sz w:val="44"/>
            <w:u w:val="single"/>
          </w:rPr>
          <w:tab/>
        </w:r>
        <w:r w:rsidRPr="001E0409" w:rsidDel="008F02D4">
          <w:rPr>
            <w:sz w:val="44"/>
            <w:u w:val="single"/>
          </w:rPr>
          <w:tab/>
        </w:r>
        <w:r w:rsidRPr="001E0409" w:rsidDel="008F02D4">
          <w:rPr>
            <w:sz w:val="44"/>
            <w:u w:val="single"/>
          </w:rPr>
          <w:tab/>
        </w:r>
        <w:r w:rsidRPr="001E0409" w:rsidDel="008F02D4">
          <w:rPr>
            <w:sz w:val="44"/>
            <w:u w:val="single"/>
          </w:rPr>
          <w:tab/>
        </w:r>
        <w:r w:rsidRPr="001E0409" w:rsidDel="008F02D4">
          <w:rPr>
            <w:sz w:val="44"/>
            <w:u w:val="single"/>
          </w:rPr>
          <w:tab/>
        </w:r>
      </w:del>
    </w:p>
    <w:p w14:paraId="531618CA" w14:textId="346CFAFD" w:rsidR="0002115B" w:rsidRPr="001E0409" w:rsidDel="008F02D4" w:rsidRDefault="0002115B">
      <w:pPr>
        <w:spacing w:line="600" w:lineRule="auto"/>
        <w:jc w:val="center"/>
        <w:rPr>
          <w:del w:id="43" w:author="chen siyuan" w:date="2022-03-03T16:04:00Z"/>
          <w:sz w:val="44"/>
          <w:u w:val="single"/>
        </w:rPr>
        <w:pPrChange w:id="44" w:author="chen siyuan" w:date="2022-03-03T16:03:00Z">
          <w:pPr>
            <w:spacing w:line="600" w:lineRule="auto"/>
          </w:pPr>
        </w:pPrChange>
      </w:pPr>
      <w:del w:id="45" w:author="chen siyuan" w:date="2022-03-03T16:04:00Z">
        <w:r w:rsidRPr="001E0409" w:rsidDel="008F02D4">
          <w:rPr>
            <w:rFonts w:hint="eastAsia"/>
            <w:sz w:val="44"/>
          </w:rPr>
          <w:delText>所在院系</w:delText>
        </w:r>
        <w:r w:rsidRPr="001E0409" w:rsidDel="008F02D4">
          <w:rPr>
            <w:sz w:val="44"/>
            <w:u w:val="single"/>
          </w:rPr>
          <w:tab/>
        </w:r>
        <w:r w:rsidRPr="001E0409" w:rsidDel="008F02D4">
          <w:rPr>
            <w:sz w:val="44"/>
            <w:u w:val="single"/>
          </w:rPr>
          <w:tab/>
        </w:r>
      </w:del>
      <w:del w:id="46" w:author="chen siyuan" w:date="2022-03-03T16:03:00Z">
        <w:r w:rsidRPr="001E0409" w:rsidDel="008F02D4">
          <w:rPr>
            <w:sz w:val="44"/>
            <w:u w:val="single"/>
          </w:rPr>
          <w:tab/>
        </w:r>
      </w:del>
    </w:p>
    <w:p w14:paraId="11C1CD7C" w14:textId="7D556D1C" w:rsidR="0002115B" w:rsidRPr="001E0409" w:rsidDel="008F02D4" w:rsidRDefault="0002115B" w:rsidP="0002115B">
      <w:pPr>
        <w:spacing w:line="600" w:lineRule="auto"/>
        <w:rPr>
          <w:del w:id="47" w:author="chen siyuan" w:date="2022-03-03T16:04:00Z"/>
          <w:sz w:val="44"/>
          <w:u w:val="single"/>
        </w:rPr>
      </w:pPr>
      <w:del w:id="48" w:author="chen siyuan" w:date="2022-03-03T16:04:00Z">
        <w:r w:rsidRPr="001E0409" w:rsidDel="008F02D4">
          <w:rPr>
            <w:sz w:val="44"/>
          </w:rPr>
          <w:delText xml:space="preserve">      </w:delText>
        </w:r>
        <w:r w:rsidRPr="001E0409" w:rsidDel="008F02D4">
          <w:rPr>
            <w:rFonts w:hint="eastAsia"/>
            <w:sz w:val="44"/>
          </w:rPr>
          <w:delText>学科专业</w:delText>
        </w:r>
        <w:r w:rsidRPr="001E0409" w:rsidDel="008F02D4">
          <w:rPr>
            <w:sz w:val="44"/>
            <w:u w:val="single"/>
          </w:rPr>
          <w:tab/>
        </w:r>
        <w:r w:rsidRPr="001E0409" w:rsidDel="008F02D4">
          <w:rPr>
            <w:sz w:val="44"/>
            <w:u w:val="single"/>
          </w:rPr>
          <w:tab/>
        </w:r>
        <w:r w:rsidRPr="001E0409" w:rsidDel="008F02D4">
          <w:rPr>
            <w:sz w:val="44"/>
            <w:u w:val="single"/>
          </w:rPr>
          <w:tab/>
          <w:delText xml:space="preserve">            </w:delText>
        </w:r>
        <w:r w:rsidRPr="001E0409" w:rsidDel="008F02D4">
          <w:rPr>
            <w:sz w:val="44"/>
            <w:u w:val="single"/>
          </w:rPr>
          <w:tab/>
        </w:r>
        <w:r w:rsidRPr="001E0409" w:rsidDel="008F02D4">
          <w:rPr>
            <w:sz w:val="44"/>
            <w:u w:val="single"/>
          </w:rPr>
          <w:tab/>
        </w:r>
        <w:r w:rsidRPr="001E0409" w:rsidDel="008F02D4">
          <w:rPr>
            <w:sz w:val="44"/>
            <w:u w:val="single"/>
          </w:rPr>
          <w:tab/>
        </w:r>
        <w:r w:rsidRPr="001E0409" w:rsidDel="008F02D4">
          <w:rPr>
            <w:sz w:val="44"/>
            <w:u w:val="single"/>
          </w:rPr>
          <w:tab/>
        </w:r>
        <w:r w:rsidRPr="001E0409" w:rsidDel="008F02D4">
          <w:rPr>
            <w:sz w:val="44"/>
            <w:u w:val="single"/>
          </w:rPr>
          <w:tab/>
        </w:r>
      </w:del>
    </w:p>
    <w:p w14:paraId="52F4C831" w14:textId="58C9BFCA" w:rsidR="0002115B" w:rsidRPr="001E0409" w:rsidRDefault="0002115B" w:rsidP="0002115B">
      <w:pPr>
        <w:spacing w:line="600" w:lineRule="auto"/>
        <w:ind w:firstLineChars="300" w:firstLine="1320"/>
        <w:rPr>
          <w:sz w:val="44"/>
          <w:u w:val="single"/>
        </w:rPr>
      </w:pPr>
      <w:r w:rsidRPr="001E0409">
        <w:rPr>
          <w:rFonts w:hint="eastAsia"/>
          <w:sz w:val="44"/>
        </w:rPr>
        <w:t>研究方向</w:t>
      </w:r>
      <w:r w:rsidRPr="001E0409">
        <w:rPr>
          <w:sz w:val="44"/>
          <w:u w:val="single"/>
        </w:rPr>
        <w:tab/>
      </w:r>
      <w:r w:rsidRPr="001E0409">
        <w:rPr>
          <w:sz w:val="44"/>
          <w:u w:val="single"/>
        </w:rPr>
        <w:tab/>
      </w:r>
      <w:r w:rsidRPr="001E0409">
        <w:rPr>
          <w:sz w:val="44"/>
          <w:u w:val="single"/>
        </w:rPr>
        <w:tab/>
        <w:t xml:space="preserve"> </w:t>
      </w:r>
      <w:del w:id="49" w:author="chen siyuan" w:date="2022-03-03T16:05:00Z">
        <w:r w:rsidRPr="001E0409" w:rsidDel="008F02D4">
          <w:rPr>
            <w:sz w:val="44"/>
            <w:u w:val="single"/>
          </w:rPr>
          <w:delText xml:space="preserve">      </w:delText>
        </w:r>
      </w:del>
      <w:r w:rsidRPr="001E0409">
        <w:rPr>
          <w:sz w:val="44"/>
          <w:u w:val="single"/>
        </w:rPr>
        <w:t xml:space="preserve"> </w:t>
      </w:r>
      <w:ins w:id="50" w:author="chen siyuan" w:date="2022-03-03T16:05:00Z">
        <w:r w:rsidR="008F02D4" w:rsidRPr="001E0409">
          <w:rPr>
            <w:rFonts w:hint="eastAsia"/>
            <w:sz w:val="44"/>
            <w:u w:val="single"/>
          </w:rPr>
          <w:t>计算机视觉</w:t>
        </w:r>
      </w:ins>
      <w:r w:rsidRPr="001E0409">
        <w:rPr>
          <w:sz w:val="44"/>
          <w:u w:val="single"/>
        </w:rPr>
        <w:t xml:space="preserve">    </w:t>
      </w:r>
      <w:r w:rsidRPr="001E0409">
        <w:rPr>
          <w:sz w:val="44"/>
          <w:u w:val="single"/>
        </w:rPr>
        <w:tab/>
      </w:r>
      <w:del w:id="51" w:author="chen siyuan" w:date="2022-03-03T16:05:00Z">
        <w:r w:rsidRPr="001E0409" w:rsidDel="008F02D4">
          <w:rPr>
            <w:sz w:val="44"/>
            <w:u w:val="single"/>
          </w:rPr>
          <w:tab/>
        </w:r>
        <w:r w:rsidRPr="001E0409" w:rsidDel="008F02D4">
          <w:rPr>
            <w:sz w:val="44"/>
            <w:u w:val="single"/>
          </w:rPr>
          <w:tab/>
        </w:r>
      </w:del>
      <w:r w:rsidRPr="001E0409">
        <w:rPr>
          <w:sz w:val="44"/>
          <w:u w:val="single"/>
        </w:rPr>
        <w:tab/>
      </w:r>
      <w:r w:rsidRPr="001E0409">
        <w:rPr>
          <w:sz w:val="44"/>
          <w:u w:val="single"/>
        </w:rPr>
        <w:tab/>
      </w:r>
    </w:p>
    <w:p w14:paraId="13B0D7D8" w14:textId="13772ABD" w:rsidR="0002115B" w:rsidRPr="001E0409" w:rsidRDefault="0002115B" w:rsidP="0002115B">
      <w:pPr>
        <w:spacing w:line="600" w:lineRule="auto"/>
        <w:ind w:firstLineChars="300" w:firstLine="1320"/>
        <w:rPr>
          <w:sz w:val="44"/>
          <w:u w:val="single"/>
        </w:rPr>
      </w:pPr>
      <w:r w:rsidRPr="001E0409">
        <w:rPr>
          <w:rFonts w:hint="eastAsia"/>
          <w:sz w:val="44"/>
        </w:rPr>
        <w:t>填表日期</w:t>
      </w:r>
      <w:r w:rsidRPr="001E0409">
        <w:rPr>
          <w:sz w:val="44"/>
          <w:u w:val="single"/>
        </w:rPr>
        <w:tab/>
      </w:r>
      <w:ins w:id="52" w:author="chen siyuan" w:date="2022-03-03T16:05:00Z">
        <w:r w:rsidR="008F02D4" w:rsidRPr="001E0409">
          <w:rPr>
            <w:sz w:val="44"/>
            <w:u w:val="single"/>
          </w:rPr>
          <w:t xml:space="preserve">   </w:t>
        </w:r>
      </w:ins>
      <w:del w:id="53" w:author="chen siyuan" w:date="2022-03-03T16:05:00Z">
        <w:r w:rsidRPr="001E0409" w:rsidDel="008F02D4">
          <w:rPr>
            <w:sz w:val="44"/>
            <w:u w:val="single"/>
          </w:rPr>
          <w:tab/>
        </w:r>
        <w:r w:rsidRPr="001E0409" w:rsidDel="008F02D4">
          <w:rPr>
            <w:sz w:val="44"/>
            <w:u w:val="single"/>
          </w:rPr>
          <w:tab/>
          <w:delText xml:space="preserve">   </w:delText>
        </w:r>
      </w:del>
      <w:r w:rsidRPr="001E0409">
        <w:rPr>
          <w:sz w:val="44"/>
          <w:u w:val="single"/>
        </w:rPr>
        <w:t xml:space="preserve"> </w:t>
      </w:r>
      <w:ins w:id="54" w:author="chen siyuan" w:date="2022-03-03T16:05:00Z">
        <w:r w:rsidR="008F02D4" w:rsidRPr="001E0409">
          <w:rPr>
            <w:sz w:val="44"/>
            <w:u w:val="single"/>
          </w:rPr>
          <w:t>2022</w:t>
        </w:r>
        <w:r w:rsidR="008F02D4" w:rsidRPr="001E0409">
          <w:rPr>
            <w:rFonts w:hint="eastAsia"/>
            <w:sz w:val="44"/>
            <w:u w:val="single"/>
          </w:rPr>
          <w:t>年</w:t>
        </w:r>
        <w:r w:rsidR="008F02D4" w:rsidRPr="001E0409">
          <w:rPr>
            <w:sz w:val="44"/>
            <w:u w:val="single"/>
          </w:rPr>
          <w:t>3</w:t>
        </w:r>
        <w:r w:rsidR="008F02D4" w:rsidRPr="001E0409">
          <w:rPr>
            <w:rFonts w:hint="eastAsia"/>
            <w:sz w:val="44"/>
            <w:u w:val="single"/>
          </w:rPr>
          <w:t>月</w:t>
        </w:r>
        <w:r w:rsidR="008F02D4" w:rsidRPr="001E0409">
          <w:rPr>
            <w:sz w:val="44"/>
            <w:u w:val="single"/>
          </w:rPr>
          <w:t>3</w:t>
        </w:r>
        <w:r w:rsidR="008F02D4" w:rsidRPr="001E0409">
          <w:rPr>
            <w:rFonts w:hint="eastAsia"/>
            <w:sz w:val="44"/>
            <w:u w:val="single"/>
          </w:rPr>
          <w:t>日</w:t>
        </w:r>
      </w:ins>
      <w:del w:id="55" w:author="chen siyuan" w:date="2022-03-03T16:05:00Z">
        <w:r w:rsidRPr="001E0409" w:rsidDel="008F02D4">
          <w:rPr>
            <w:sz w:val="44"/>
            <w:u w:val="single"/>
          </w:rPr>
          <w:delText xml:space="preserve"> </w:delText>
        </w:r>
      </w:del>
      <w:r w:rsidRPr="001E0409">
        <w:rPr>
          <w:sz w:val="44"/>
          <w:u w:val="single"/>
        </w:rPr>
        <w:t xml:space="preserve">      </w:t>
      </w:r>
      <w:del w:id="56" w:author="chen siyuan" w:date="2022-03-03T16:05:00Z">
        <w:r w:rsidRPr="001E0409" w:rsidDel="008F02D4">
          <w:rPr>
            <w:sz w:val="44"/>
            <w:u w:val="single"/>
          </w:rPr>
          <w:delText xml:space="preserve"> </w:delText>
        </w:r>
        <w:r w:rsidRPr="001E0409" w:rsidDel="008F02D4">
          <w:rPr>
            <w:sz w:val="44"/>
            <w:u w:val="single"/>
          </w:rPr>
          <w:tab/>
        </w:r>
        <w:r w:rsidRPr="001E0409" w:rsidDel="008F02D4">
          <w:rPr>
            <w:sz w:val="44"/>
            <w:u w:val="single"/>
          </w:rPr>
          <w:tab/>
        </w:r>
        <w:r w:rsidRPr="001E0409" w:rsidDel="008F02D4">
          <w:rPr>
            <w:sz w:val="44"/>
            <w:u w:val="single"/>
          </w:rPr>
          <w:tab/>
        </w:r>
        <w:r w:rsidRPr="001E0409" w:rsidDel="008F02D4">
          <w:rPr>
            <w:sz w:val="44"/>
            <w:u w:val="single"/>
          </w:rPr>
          <w:tab/>
        </w:r>
        <w:r w:rsidRPr="001E0409" w:rsidDel="008F02D4">
          <w:rPr>
            <w:sz w:val="44"/>
            <w:u w:val="single"/>
          </w:rPr>
          <w:tab/>
        </w:r>
      </w:del>
    </w:p>
    <w:p w14:paraId="02553D5C" w14:textId="77777777" w:rsidR="0002115B" w:rsidRPr="001E0409" w:rsidDel="00F17386" w:rsidRDefault="0002115B" w:rsidP="0002115B">
      <w:pPr>
        <w:jc w:val="center"/>
        <w:rPr>
          <w:del w:id="57" w:author="chen siyuan" w:date="2022-03-03T16:07:00Z"/>
          <w:sz w:val="52"/>
          <w:u w:val="single"/>
        </w:rPr>
      </w:pPr>
    </w:p>
    <w:p w14:paraId="1B1F9544" w14:textId="77777777" w:rsidR="0002115B" w:rsidRPr="001E0409" w:rsidRDefault="0002115B">
      <w:pPr>
        <w:rPr>
          <w:sz w:val="52"/>
          <w:u w:val="single"/>
        </w:rPr>
        <w:pPrChange w:id="58" w:author="chen siyuan" w:date="2022-03-03T16:07:00Z">
          <w:pPr>
            <w:jc w:val="center"/>
          </w:pPr>
        </w:pPrChange>
      </w:pPr>
    </w:p>
    <w:p w14:paraId="25AE16F1" w14:textId="77777777" w:rsidR="0002115B" w:rsidRPr="001E0409" w:rsidRDefault="0002115B" w:rsidP="0002115B">
      <w:pPr>
        <w:jc w:val="center"/>
        <w:rPr>
          <w:rFonts w:eastAsia="华文楷体"/>
          <w:sz w:val="30"/>
          <w:szCs w:val="30"/>
        </w:rPr>
      </w:pPr>
      <w:r w:rsidRPr="001E0409">
        <w:rPr>
          <w:rFonts w:eastAsia="华文楷体" w:hint="eastAsia"/>
          <w:sz w:val="30"/>
          <w:szCs w:val="30"/>
        </w:rPr>
        <w:t>中国科学技术大学</w:t>
      </w:r>
      <w:r w:rsidR="005A05AC" w:rsidRPr="001E0409">
        <w:rPr>
          <w:rFonts w:eastAsia="华文楷体" w:hint="eastAsia"/>
          <w:sz w:val="30"/>
          <w:szCs w:val="30"/>
        </w:rPr>
        <w:t>电子工程与信息科学系</w:t>
      </w:r>
    </w:p>
    <w:p w14:paraId="22B2DFBD" w14:textId="77777777" w:rsidR="0002115B" w:rsidRPr="001E0409" w:rsidRDefault="0002115B" w:rsidP="0002115B">
      <w:pPr>
        <w:jc w:val="center"/>
        <w:rPr>
          <w:rFonts w:eastAsia="华文楷体"/>
          <w:sz w:val="30"/>
          <w:szCs w:val="30"/>
        </w:rPr>
      </w:pPr>
      <w:r w:rsidRPr="001E0409">
        <w:rPr>
          <w:rFonts w:eastAsia="华文楷体" w:hint="eastAsia"/>
          <w:sz w:val="30"/>
          <w:szCs w:val="30"/>
        </w:rPr>
        <w:t>二零</w:t>
      </w:r>
      <w:r w:rsidR="005A05AC" w:rsidRPr="001E0409">
        <w:rPr>
          <w:rFonts w:eastAsia="华文楷体" w:hint="eastAsia"/>
          <w:sz w:val="30"/>
          <w:szCs w:val="30"/>
        </w:rPr>
        <w:t>一</w:t>
      </w:r>
      <w:r w:rsidR="00016E6D" w:rsidRPr="001E0409">
        <w:rPr>
          <w:rFonts w:eastAsia="华文楷体" w:hint="eastAsia"/>
          <w:sz w:val="30"/>
          <w:szCs w:val="30"/>
        </w:rPr>
        <w:t>一</w:t>
      </w:r>
      <w:r w:rsidR="005A05AC" w:rsidRPr="001E0409">
        <w:rPr>
          <w:rFonts w:eastAsia="华文楷体" w:hint="eastAsia"/>
          <w:sz w:val="30"/>
          <w:szCs w:val="30"/>
        </w:rPr>
        <w:t>年九</w:t>
      </w:r>
      <w:r w:rsidRPr="001E0409">
        <w:rPr>
          <w:rFonts w:eastAsia="华文楷体" w:hint="eastAsia"/>
          <w:sz w:val="30"/>
          <w:szCs w:val="30"/>
        </w:rPr>
        <w:t>月制表</w:t>
      </w:r>
    </w:p>
    <w:p w14:paraId="433E1460" w14:textId="77777777" w:rsidR="0002115B" w:rsidRPr="001E0409" w:rsidRDefault="00B857C9" w:rsidP="0002115B">
      <w:pPr>
        <w:rPr>
          <w:rFonts w:eastAsia="黑体"/>
          <w:bCs/>
          <w:sz w:val="30"/>
          <w:szCs w:val="30"/>
        </w:rPr>
      </w:pPr>
      <w:r w:rsidRPr="001E0409">
        <w:rPr>
          <w:rFonts w:eastAsia="黑体" w:hint="eastAsia"/>
          <w:bCs/>
          <w:sz w:val="30"/>
          <w:szCs w:val="30"/>
        </w:rPr>
        <w:lastRenderedPageBreak/>
        <w:t>一．开题内容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58"/>
      </w:tblGrid>
      <w:tr w:rsidR="00B857C9" w:rsidRPr="001E0409" w14:paraId="0BA79BF5" w14:textId="77777777" w:rsidTr="0050574C">
        <w:trPr>
          <w:trHeight w:val="3251"/>
        </w:trPr>
        <w:tc>
          <w:tcPr>
            <w:tcW w:w="9858" w:type="dxa"/>
          </w:tcPr>
          <w:p w14:paraId="19EA171B" w14:textId="21765851" w:rsidR="004D6A27" w:rsidRPr="001E0409" w:rsidRDefault="00B857C9" w:rsidP="00FF3847">
            <w:r w:rsidRPr="001E0409">
              <w:rPr>
                <w:rFonts w:hint="eastAsia"/>
              </w:rPr>
              <w:t>简要介绍学位论文开题确定的</w:t>
            </w:r>
            <w:r w:rsidR="00FF3847" w:rsidRPr="001E0409">
              <w:rPr>
                <w:rFonts w:hint="eastAsia"/>
              </w:rPr>
              <w:t>选题、</w:t>
            </w:r>
            <w:r w:rsidRPr="001E0409">
              <w:rPr>
                <w:rFonts w:hint="eastAsia"/>
              </w:rPr>
              <w:t>研究内容</w:t>
            </w:r>
            <w:r w:rsidR="00FF3847" w:rsidRPr="001E0409">
              <w:rPr>
                <w:rFonts w:hint="eastAsia"/>
              </w:rPr>
              <w:t>以及研究方法与</w:t>
            </w:r>
            <w:r w:rsidRPr="001E0409">
              <w:rPr>
                <w:rFonts w:hint="eastAsia"/>
              </w:rPr>
              <w:t>思路。</w:t>
            </w:r>
          </w:p>
          <w:p w14:paraId="1BD6EADC" w14:textId="228E5EB7" w:rsidR="004D6A27" w:rsidRPr="001E0409" w:rsidRDefault="004D6A27" w:rsidP="006C7055">
            <w:pPr>
              <w:numPr>
                <w:ilvl w:val="0"/>
                <w:numId w:val="2"/>
              </w:numPr>
              <w:spacing w:line="312" w:lineRule="auto"/>
              <w:rPr>
                <w:b/>
                <w:bCs/>
              </w:rPr>
            </w:pPr>
            <w:r w:rsidRPr="001E0409">
              <w:rPr>
                <w:rFonts w:hint="eastAsia"/>
                <w:b/>
                <w:bCs/>
              </w:rPr>
              <w:t>选题依据</w:t>
            </w:r>
          </w:p>
          <w:p w14:paraId="3BEEB48E" w14:textId="5FD2A383" w:rsidR="00B2497A" w:rsidRPr="001E0409" w:rsidRDefault="00B2497A" w:rsidP="006C7055">
            <w:pPr>
              <w:spacing w:line="312" w:lineRule="auto"/>
              <w:ind w:firstLineChars="200" w:firstLine="420"/>
              <w:rPr>
                <w:szCs w:val="21"/>
              </w:rPr>
            </w:pPr>
            <w:r w:rsidRPr="001E0409">
              <w:rPr>
                <w:rFonts w:hint="eastAsia"/>
                <w:szCs w:val="21"/>
              </w:rPr>
              <w:t>血管是生物运送血液的管道，按运输方向可分为动脉、静脉与微血管。动脉从心脏将血液带至身体组织，静脉将血液自组织间带回心脏，微血管则连接动脉与静脉，是血液与组织间物质交换的主要场所。生物体内各处血管病变会导致多种疾病。其中，大脑血管系统的变化是影响大脑的许多疾病的一个关键特征。原发性血管病变、血管危险因素</w:t>
            </w:r>
            <w:r w:rsidRPr="001E0409">
              <w:rPr>
                <w:szCs w:val="21"/>
              </w:rPr>
              <w:t>(</w:t>
            </w:r>
            <w:r w:rsidRPr="001E0409">
              <w:rPr>
                <w:rFonts w:hint="eastAsia"/>
                <w:szCs w:val="21"/>
              </w:rPr>
              <w:t>如糖尿病</w:t>
            </w:r>
            <w:r w:rsidRPr="001E0409">
              <w:rPr>
                <w:szCs w:val="21"/>
              </w:rPr>
              <w:t>)</w:t>
            </w:r>
            <w:r w:rsidRPr="001E0409">
              <w:rPr>
                <w:rFonts w:hint="eastAsia"/>
                <w:szCs w:val="21"/>
              </w:rPr>
              <w:t>、创伤性脑损伤、血管闭塞、中风等均影响脑血管网络，干扰正常微循环和血管功能</w:t>
            </w:r>
            <w:del w:id="59" w:author="chen siyuan" w:date="2022-02-28T20:10:00Z">
              <w:r w:rsidRPr="001E0409" w:rsidDel="00A332A7">
                <w:rPr>
                  <w:szCs w:val="21"/>
                </w:rPr>
                <w:delText>[1-3]</w:delText>
              </w:r>
            </w:del>
            <w:r w:rsidRPr="001E0409">
              <w:rPr>
                <w:rFonts w:hint="eastAsia"/>
                <w:szCs w:val="21"/>
              </w:rPr>
              <w:t>。脑血管系统的改变也见于神经退行性疾病，如阿尔茨海默病、淀粉样病。这些阿尔茨海默病的特征会导致血管异常重塑。此外，血管稀疏</w:t>
            </w:r>
            <w:r w:rsidR="004303C0" w:rsidRPr="001E0409">
              <w:rPr>
                <w:rFonts w:hint="eastAsia"/>
                <w:szCs w:val="21"/>
              </w:rPr>
              <w:t>性</w:t>
            </w:r>
            <w:r w:rsidRPr="001E0409">
              <w:rPr>
                <w:rFonts w:hint="eastAsia"/>
                <w:szCs w:val="21"/>
              </w:rPr>
              <w:t>常被用作判别血管损伤的标志</w:t>
            </w:r>
            <w:del w:id="60" w:author="chen siyuan" w:date="2022-02-28T20:10:00Z">
              <w:r w:rsidRPr="001E0409" w:rsidDel="0066007D">
                <w:rPr>
                  <w:szCs w:val="21"/>
                </w:rPr>
                <w:delText>[4]</w:delText>
              </w:r>
            </w:del>
            <w:r w:rsidRPr="001E0409">
              <w:rPr>
                <w:rFonts w:hint="eastAsia"/>
                <w:szCs w:val="21"/>
              </w:rPr>
              <w:t>。因此，对全脑血管进行高分辨率的重建具有重要意义。</w:t>
            </w:r>
          </w:p>
          <w:p w14:paraId="4F918B58" w14:textId="54999B5B" w:rsidR="00B2497A" w:rsidRPr="001E0409" w:rsidRDefault="00B2497A" w:rsidP="006C7055">
            <w:pPr>
              <w:spacing w:line="312" w:lineRule="auto"/>
              <w:ind w:firstLineChars="200" w:firstLine="420"/>
              <w:jc w:val="left"/>
              <w:rPr>
                <w:szCs w:val="21"/>
              </w:rPr>
            </w:pPr>
            <w:r w:rsidRPr="001E0409">
              <w:rPr>
                <w:rFonts w:hint="eastAsia"/>
                <w:szCs w:val="21"/>
              </w:rPr>
              <w:t>同时，随着电镜成像技术的发展已能对全脑组织进行高分辨率成像，使得对全脑血管进行高分辨率的重建成为可能。</w:t>
            </w:r>
            <w:del w:id="61" w:author="cxjustc" w:date="2022-03-05T08:42:00Z">
              <w:r w:rsidRPr="001E0409" w:rsidDel="006B2594">
                <w:rPr>
                  <w:rFonts w:hint="eastAsia"/>
                  <w:szCs w:val="21"/>
                </w:rPr>
                <w:delText>然而，</w:delText>
              </w:r>
            </w:del>
            <w:r w:rsidRPr="001E0409">
              <w:rPr>
                <w:rFonts w:hint="eastAsia"/>
                <w:szCs w:val="21"/>
              </w:rPr>
              <w:t>一个完整的果蝇大脑纳米级电镜扫描图像数据集</w:t>
            </w:r>
            <w:r w:rsidR="00AF3755" w:rsidRPr="001E0409">
              <w:rPr>
                <w:szCs w:val="21"/>
              </w:rPr>
              <w:t xml:space="preserve"> </w:t>
            </w:r>
            <w:r w:rsidRPr="001E0409">
              <w:rPr>
                <w:szCs w:val="21"/>
              </w:rPr>
              <w:t>FAFB</w:t>
            </w:r>
            <w:r w:rsidRPr="001E0409">
              <w:rPr>
                <w:rFonts w:hint="eastAsia"/>
                <w:szCs w:val="21"/>
              </w:rPr>
              <w:t>（</w:t>
            </w:r>
            <w:r w:rsidRPr="001E0409">
              <w:rPr>
                <w:szCs w:val="21"/>
              </w:rPr>
              <w:t>Full Adult Fly Brain</w:t>
            </w:r>
            <w:r w:rsidRPr="001E0409">
              <w:rPr>
                <w:rFonts w:hint="eastAsia"/>
                <w:szCs w:val="21"/>
              </w:rPr>
              <w:t>），物理分辨率能达到</w:t>
            </w:r>
            <w:r w:rsidRPr="001E0409">
              <w:rPr>
                <w:position w:val="-9"/>
                <w:rPrChange w:id="62" w:author="chen siyuan" w:date="2022-03-03T16:43:00Z">
                  <w:rPr>
                    <w:position w:val="-9"/>
                  </w:rPr>
                </w:rPrChange>
              </w:rPr>
              <w:object w:dxaOrig="772" w:dyaOrig="278" w14:anchorId="2205FE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5pt;height:14.15pt" o:ole="">
                  <v:imagedata r:id="rId8" o:title=""/>
                </v:shape>
                <o:OLEObject Type="Embed" ProgID="Equation.AxMath" ShapeID="_x0000_i1025" DrawAspect="Content" ObjectID="_1707977329" r:id="rId9"/>
              </w:object>
            </w:r>
            <w:r w:rsidR="00333E6E" w:rsidRPr="001E0409">
              <w:t xml:space="preserve"> </w:t>
            </w:r>
            <w:r w:rsidRPr="001E0409">
              <w:rPr>
                <w:rFonts w:hint="eastAsia"/>
                <w:szCs w:val="21"/>
              </w:rPr>
              <w:t>纳米</w:t>
            </w:r>
            <w:r w:rsidRPr="001E0409">
              <w:rPr>
                <w:szCs w:val="21"/>
              </w:rPr>
              <w:t>/</w:t>
            </w:r>
            <w:r w:rsidRPr="001E0409">
              <w:rPr>
                <w:rFonts w:hint="eastAsia"/>
                <w:szCs w:val="21"/>
              </w:rPr>
              <w:t>体素，体量达到</w:t>
            </w:r>
            <w:r w:rsidRPr="001E0409">
              <w:rPr>
                <w:szCs w:val="21"/>
              </w:rPr>
              <w:t>40</w:t>
            </w:r>
            <w:r w:rsidRPr="001E0409">
              <w:rPr>
                <w:rFonts w:hint="eastAsia"/>
                <w:szCs w:val="21"/>
              </w:rPr>
              <w:t>万亿级像素</w:t>
            </w:r>
            <w:del w:id="63" w:author="cxjustc" w:date="2022-03-05T08:42:00Z">
              <w:r w:rsidRPr="001E0409" w:rsidDel="006B2594">
                <w:rPr>
                  <w:rFonts w:hint="eastAsia"/>
                  <w:szCs w:val="21"/>
                </w:rPr>
                <w:delText>，存储这样的数据通常需要</w:delText>
              </w:r>
              <w:r w:rsidRPr="001E0409" w:rsidDel="006B2594">
                <w:rPr>
                  <w:szCs w:val="21"/>
                </w:rPr>
                <w:delText>TB</w:delText>
              </w:r>
              <w:r w:rsidRPr="001E0409" w:rsidDel="006B2594">
                <w:rPr>
                  <w:rFonts w:hint="eastAsia"/>
                  <w:szCs w:val="21"/>
                </w:rPr>
                <w:delText>量级的空间</w:delText>
              </w:r>
            </w:del>
            <w:del w:id="64" w:author="chen siyuan" w:date="2022-02-28T20:11:00Z">
              <w:r w:rsidRPr="001E0409" w:rsidDel="0066007D">
                <w:rPr>
                  <w:szCs w:val="21"/>
                </w:rPr>
                <w:delText>[5]</w:delText>
              </w:r>
            </w:del>
            <w:r w:rsidRPr="001E0409">
              <w:rPr>
                <w:rFonts w:hint="eastAsia"/>
                <w:szCs w:val="21"/>
              </w:rPr>
              <w:t>。面对如此超大规模的图像数据，依靠人工处理和分析已不可能，如何高效</w:t>
            </w:r>
            <w:del w:id="65" w:author="cxjustc" w:date="2022-03-05T08:42:00Z">
              <w:r w:rsidRPr="001E0409" w:rsidDel="006B2594">
                <w:rPr>
                  <w:rFonts w:hint="eastAsia"/>
                  <w:szCs w:val="21"/>
                </w:rPr>
                <w:delText>的</w:delText>
              </w:r>
            </w:del>
            <w:r w:rsidRPr="001E0409">
              <w:rPr>
                <w:rFonts w:hint="eastAsia"/>
                <w:szCs w:val="21"/>
              </w:rPr>
              <w:t>分析超大规模脑数据，</w:t>
            </w:r>
            <w:ins w:id="66" w:author="cxjustc" w:date="2022-03-05T08:43:00Z">
              <w:r w:rsidR="006B2594">
                <w:rPr>
                  <w:rFonts w:hint="eastAsia"/>
                  <w:szCs w:val="21"/>
                </w:rPr>
                <w:t>重建</w:t>
              </w:r>
            </w:ins>
            <w:del w:id="67" w:author="cxjustc" w:date="2022-03-05T08:43:00Z">
              <w:r w:rsidRPr="001E0409" w:rsidDel="006B2594">
                <w:rPr>
                  <w:rFonts w:hint="eastAsia"/>
                  <w:szCs w:val="21"/>
                </w:rPr>
                <w:delText>从中提取</w:delText>
              </w:r>
            </w:del>
            <w:r w:rsidRPr="001E0409">
              <w:rPr>
                <w:rFonts w:hint="eastAsia"/>
                <w:szCs w:val="21"/>
              </w:rPr>
              <w:t>出有效的血管连接</w:t>
            </w:r>
            <w:ins w:id="68" w:author="cxjustc" w:date="2022-03-05T08:42:00Z">
              <w:r w:rsidR="006B2594">
                <w:rPr>
                  <w:rFonts w:hint="eastAsia"/>
                  <w:szCs w:val="21"/>
                </w:rPr>
                <w:t>网络</w:t>
              </w:r>
            </w:ins>
            <w:del w:id="69" w:author="cxjustc" w:date="2022-03-05T08:42:00Z">
              <w:r w:rsidRPr="001E0409" w:rsidDel="006B2594">
                <w:rPr>
                  <w:rFonts w:hint="eastAsia"/>
                  <w:szCs w:val="21"/>
                </w:rPr>
                <w:delText>关系</w:delText>
              </w:r>
            </w:del>
            <w:r w:rsidRPr="001E0409">
              <w:rPr>
                <w:rFonts w:hint="eastAsia"/>
                <w:szCs w:val="21"/>
              </w:rPr>
              <w:t>成为了一个亟需解决的问题。</w:t>
            </w:r>
          </w:p>
          <w:p w14:paraId="1D9B8E0E" w14:textId="7F42FDF5" w:rsidR="00B2497A" w:rsidRPr="001E0409" w:rsidDel="006B2594" w:rsidRDefault="00B2497A" w:rsidP="006C7055">
            <w:pPr>
              <w:spacing w:line="312" w:lineRule="auto"/>
              <w:ind w:firstLineChars="200" w:firstLine="420"/>
              <w:rPr>
                <w:del w:id="70" w:author="cxjustc" w:date="2022-03-05T08:43:00Z"/>
                <w:szCs w:val="21"/>
              </w:rPr>
            </w:pPr>
            <w:del w:id="71" w:author="cxjustc" w:date="2022-03-05T08:43:00Z">
              <w:r w:rsidRPr="001E0409" w:rsidDel="006B2594">
                <w:rPr>
                  <w:rFonts w:hint="eastAsia"/>
                  <w:szCs w:val="21"/>
                </w:rPr>
                <w:delText>综上所述，全脑血管系统的重建对于理解生理和病理脑功能至关重要，针对高效的全脑血管重建算法研究具有重要意义。</w:delText>
              </w:r>
            </w:del>
          </w:p>
          <w:p w14:paraId="73A575D1" w14:textId="157A7A73" w:rsidR="00B2497A" w:rsidRPr="001E0409" w:rsidRDefault="008D450E" w:rsidP="006C7055">
            <w:pPr>
              <w:keepNext/>
              <w:spacing w:line="312" w:lineRule="auto"/>
              <w:jc w:val="center"/>
            </w:pPr>
            <w:r>
              <w:rPr>
                <w:noProof/>
                <w:rPrChange w:id="72" w:author="chen siyuan" w:date="2022-03-03T16:43:00Z">
                  <w:rPr>
                    <w:noProof/>
                  </w:rPr>
                </w:rPrChange>
              </w:rPr>
              <w:drawing>
                <wp:inline distT="0" distB="0" distL="0" distR="0" wp14:anchorId="5B0A20D4" wp14:editId="61EB286B">
                  <wp:extent cx="3028315" cy="1566545"/>
                  <wp:effectExtent l="0" t="0" r="0" b="0"/>
                  <wp:docPr id="3" name="图片 2" descr="fafb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fbhom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28315" cy="1566545"/>
                          </a:xfrm>
                          <a:prstGeom prst="rect">
                            <a:avLst/>
                          </a:prstGeom>
                          <a:noFill/>
                          <a:ln>
                            <a:noFill/>
                          </a:ln>
                        </pic:spPr>
                      </pic:pic>
                    </a:graphicData>
                  </a:graphic>
                </wp:inline>
              </w:drawing>
            </w:r>
          </w:p>
          <w:p w14:paraId="2DA5BEC0" w14:textId="0EB4A0DD" w:rsidR="00B2497A" w:rsidRPr="001E0409" w:rsidRDefault="00B2497A" w:rsidP="006C7055">
            <w:pPr>
              <w:pStyle w:val="a7"/>
              <w:spacing w:line="312" w:lineRule="auto"/>
              <w:jc w:val="center"/>
              <w:rPr>
                <w:rFonts w:ascii="Times New Roman" w:hAnsi="Times New Roman"/>
                <w:sz w:val="18"/>
                <w:szCs w:val="18"/>
              </w:rPr>
            </w:pPr>
            <w:r w:rsidRPr="001E0409">
              <w:rPr>
                <w:rFonts w:ascii="Times New Roman" w:hAnsi="Times New Roman" w:hint="eastAsia"/>
                <w:sz w:val="18"/>
                <w:szCs w:val="18"/>
              </w:rPr>
              <w:t>图</w:t>
            </w:r>
            <w:r w:rsidRPr="001E0409">
              <w:rPr>
                <w:rFonts w:ascii="Times New Roman" w:hAnsi="Times New Roman"/>
                <w:sz w:val="18"/>
                <w:szCs w:val="18"/>
              </w:rPr>
              <w:t xml:space="preserve"> </w:t>
            </w:r>
            <w:r w:rsidRPr="001E0409">
              <w:rPr>
                <w:rFonts w:ascii="Times New Roman" w:hAnsi="Times New Roman"/>
                <w:sz w:val="18"/>
                <w:szCs w:val="18"/>
                <w:rPrChange w:id="73" w:author="chen siyuan" w:date="2022-03-03T16:43:00Z">
                  <w:rPr>
                    <w:rFonts w:ascii="Times New Roman" w:hAnsi="Times New Roman"/>
                    <w:sz w:val="18"/>
                    <w:szCs w:val="18"/>
                  </w:rPr>
                </w:rPrChange>
              </w:rPr>
              <w:fldChar w:fldCharType="begin"/>
            </w:r>
            <w:r w:rsidRPr="001E0409">
              <w:rPr>
                <w:rFonts w:ascii="Times New Roman" w:hAnsi="Times New Roman"/>
                <w:sz w:val="18"/>
                <w:szCs w:val="18"/>
              </w:rPr>
              <w:instrText xml:space="preserve"> SEQ </w:instrText>
            </w:r>
            <w:r w:rsidRPr="001E0409">
              <w:rPr>
                <w:rFonts w:ascii="Times New Roman" w:hAnsi="Times New Roman" w:hint="eastAsia"/>
                <w:sz w:val="18"/>
                <w:szCs w:val="18"/>
              </w:rPr>
              <w:instrText>图</w:instrText>
            </w:r>
            <w:r w:rsidRPr="001E0409">
              <w:rPr>
                <w:rFonts w:ascii="Times New Roman" w:hAnsi="Times New Roman"/>
                <w:sz w:val="18"/>
                <w:szCs w:val="18"/>
              </w:rPr>
              <w:instrText xml:space="preserve"> \* ARABIC </w:instrText>
            </w:r>
            <w:r w:rsidRPr="001E0409">
              <w:rPr>
                <w:rFonts w:ascii="Times New Roman" w:hAnsi="Times New Roman"/>
                <w:sz w:val="18"/>
                <w:szCs w:val="18"/>
                <w:rPrChange w:id="74" w:author="chen siyuan" w:date="2022-03-03T16:43:00Z">
                  <w:rPr>
                    <w:rFonts w:ascii="Times New Roman" w:hAnsi="Times New Roman"/>
                    <w:sz w:val="18"/>
                    <w:szCs w:val="18"/>
                  </w:rPr>
                </w:rPrChange>
              </w:rPr>
              <w:fldChar w:fldCharType="separate"/>
            </w:r>
            <w:ins w:id="75" w:author="chen siyuan" w:date="2022-02-28T22:52:00Z">
              <w:r w:rsidR="00B67E8C" w:rsidRPr="001E0409">
                <w:rPr>
                  <w:rFonts w:ascii="Times New Roman" w:hAnsi="Times New Roman"/>
                  <w:noProof/>
                  <w:sz w:val="18"/>
                  <w:szCs w:val="18"/>
                </w:rPr>
                <w:t>1</w:t>
              </w:r>
            </w:ins>
            <w:del w:id="76" w:author="chen siyuan" w:date="2022-02-28T22:52:00Z">
              <w:r w:rsidR="00E606D0" w:rsidRPr="001E0409" w:rsidDel="00B67E8C">
                <w:rPr>
                  <w:rFonts w:ascii="Times New Roman" w:hAnsi="Times New Roman"/>
                  <w:noProof/>
                  <w:sz w:val="18"/>
                  <w:szCs w:val="18"/>
                </w:rPr>
                <w:delText>1</w:delText>
              </w:r>
            </w:del>
            <w:r w:rsidRPr="001E0409">
              <w:rPr>
                <w:rFonts w:ascii="Times New Roman" w:hAnsi="Times New Roman"/>
                <w:sz w:val="18"/>
                <w:szCs w:val="18"/>
                <w:rPrChange w:id="77" w:author="chen siyuan" w:date="2022-03-03T16:43:00Z">
                  <w:rPr>
                    <w:rFonts w:ascii="Times New Roman" w:hAnsi="Times New Roman"/>
                    <w:sz w:val="18"/>
                    <w:szCs w:val="18"/>
                  </w:rPr>
                </w:rPrChange>
              </w:rPr>
              <w:fldChar w:fldCharType="end"/>
            </w:r>
            <w:ins w:id="78" w:author="chen siyuan" w:date="2022-02-28T22:55:00Z">
              <w:r w:rsidR="00740D50" w:rsidRPr="001E0409">
                <w:rPr>
                  <w:rFonts w:ascii="Times New Roman" w:hAnsi="Times New Roman"/>
                  <w:sz w:val="18"/>
                  <w:szCs w:val="18"/>
                </w:rPr>
                <w:t xml:space="preserve">. </w:t>
              </w:r>
            </w:ins>
            <w:del w:id="79" w:author="chen siyuan" w:date="2022-02-28T22:55:00Z">
              <w:r w:rsidRPr="001E0409" w:rsidDel="00740D50">
                <w:rPr>
                  <w:rFonts w:ascii="Times New Roman" w:hAnsi="Times New Roman"/>
                  <w:sz w:val="18"/>
                  <w:szCs w:val="18"/>
                </w:rPr>
                <w:delText xml:space="preserve">  </w:delText>
              </w:r>
            </w:del>
            <w:r w:rsidRPr="001E0409">
              <w:rPr>
                <w:rFonts w:ascii="Times New Roman" w:hAnsi="Times New Roman" w:hint="eastAsia"/>
                <w:sz w:val="18"/>
                <w:szCs w:val="18"/>
              </w:rPr>
              <w:t>果蝇全脑电镜数据集</w:t>
            </w:r>
            <w:r w:rsidR="00E51BB6" w:rsidRPr="001E0409">
              <w:rPr>
                <w:rFonts w:ascii="Times New Roman" w:hAnsi="Times New Roman"/>
                <w:sz w:val="18"/>
                <w:szCs w:val="18"/>
              </w:rPr>
              <w:t>FAFB</w:t>
            </w:r>
            <w:del w:id="80" w:author="chen siyuan" w:date="2022-02-28T20:12:00Z">
              <w:r w:rsidRPr="001E0409" w:rsidDel="00C91086">
                <w:rPr>
                  <w:rFonts w:ascii="Times New Roman" w:hAnsi="Times New Roman"/>
                  <w:sz w:val="18"/>
                  <w:szCs w:val="18"/>
                </w:rPr>
                <w:delText>[5]</w:delText>
              </w:r>
            </w:del>
          </w:p>
          <w:p w14:paraId="00FE348A" w14:textId="6A79FC80" w:rsidR="00FF5496" w:rsidRPr="001E0409" w:rsidDel="00AF222E" w:rsidRDefault="00FF5496" w:rsidP="00FF5496">
            <w:pPr>
              <w:spacing w:line="312" w:lineRule="auto"/>
              <w:ind w:firstLineChars="200" w:firstLine="420"/>
              <w:rPr>
                <w:del w:id="81" w:author="chen siyuan" w:date="2022-02-28T20:11:00Z"/>
                <w:szCs w:val="21"/>
              </w:rPr>
            </w:pPr>
            <w:del w:id="82" w:author="chen siyuan" w:date="2022-02-28T20:11:00Z">
              <w:r w:rsidRPr="001E0409" w:rsidDel="00AF222E">
                <w:rPr>
                  <w:rFonts w:hint="eastAsia"/>
                  <w:szCs w:val="21"/>
                </w:rPr>
                <w:delText>为了准确高效地得到脑部血管的拓扑结构，多年来众多研究人员对不同生物、不同部位的血管重建进行了大量研究工作，主要聚焦于光镜及其他图像，研究内容可分为以下三个方面：分割血管得到分割图、追踪分割图得到血管的几何模型、基于形态分析修正拓扑结构。</w:delText>
              </w:r>
            </w:del>
          </w:p>
          <w:p w14:paraId="33323ABF" w14:textId="4C396FD0" w:rsidR="00FF5496" w:rsidRPr="001E0409" w:rsidDel="00AF222E" w:rsidRDefault="00FF5496" w:rsidP="00FF5496">
            <w:pPr>
              <w:spacing w:line="312" w:lineRule="auto"/>
              <w:ind w:firstLineChars="200" w:firstLine="420"/>
              <w:rPr>
                <w:del w:id="83" w:author="chen siyuan" w:date="2022-02-28T20:11:00Z"/>
                <w:szCs w:val="21"/>
              </w:rPr>
            </w:pPr>
            <w:del w:id="84" w:author="chen siyuan" w:date="2022-02-28T20:11:00Z">
              <w:r w:rsidRPr="001E0409" w:rsidDel="00AF222E">
                <w:rPr>
                  <w:rFonts w:hint="eastAsia"/>
                  <w:szCs w:val="21"/>
                </w:rPr>
                <w:delText>随着深度学习技术的飞速发展，越来越多基于深度学习的方法被提出用于分割血管</w:delText>
              </w:r>
            </w:del>
            <w:ins w:id="85" w:author="Li Zhili" w:date="2022-02-28T17:00:00Z">
              <w:del w:id="86" w:author="chen siyuan" w:date="2022-02-28T20:11:00Z">
                <w:r w:rsidR="00AF7929" w:rsidRPr="001E0409" w:rsidDel="00AF222E">
                  <w:rPr>
                    <w:rFonts w:hint="eastAsia"/>
                    <w:szCs w:val="21"/>
                    <w:rPrChange w:id="87" w:author="chen siyuan" w:date="2022-03-03T16:43:00Z">
                      <w:rPr>
                        <w:rFonts w:hint="eastAsia"/>
                        <w:color w:val="FF0000"/>
                        <w:szCs w:val="21"/>
                      </w:rPr>
                    </w:rPrChange>
                  </w:rPr>
                  <w:delText>（被</w:delText>
                </w:r>
              </w:del>
            </w:ins>
            <w:ins w:id="88" w:author="Li Zhili" w:date="2022-02-28T17:01:00Z">
              <w:del w:id="89" w:author="chen siyuan" w:date="2022-02-28T20:11:00Z">
                <w:r w:rsidR="00E15688" w:rsidRPr="001E0409" w:rsidDel="00AF222E">
                  <w:rPr>
                    <w:rFonts w:hint="eastAsia"/>
                    <w:szCs w:val="21"/>
                    <w:rPrChange w:id="90" w:author="chen siyuan" w:date="2022-03-03T16:43:00Z">
                      <w:rPr>
                        <w:rFonts w:hint="eastAsia"/>
                        <w:color w:val="FF0000"/>
                        <w:szCs w:val="21"/>
                      </w:rPr>
                    </w:rPrChange>
                  </w:rPr>
                  <w:delText>应</w:delText>
                </w:r>
              </w:del>
            </w:ins>
            <w:ins w:id="91" w:author="Li Zhili" w:date="2022-02-28T17:00:00Z">
              <w:del w:id="92" w:author="chen siyuan" w:date="2022-02-28T20:11:00Z">
                <w:r w:rsidR="00AF7929" w:rsidRPr="001E0409" w:rsidDel="00AF222E">
                  <w:rPr>
                    <w:rFonts w:hint="eastAsia"/>
                    <w:szCs w:val="21"/>
                    <w:rPrChange w:id="93" w:author="chen siyuan" w:date="2022-03-03T16:43:00Z">
                      <w:rPr>
                        <w:rFonts w:hint="eastAsia"/>
                        <w:color w:val="FF0000"/>
                        <w:szCs w:val="21"/>
                      </w:rPr>
                    </w:rPrChange>
                  </w:rPr>
                  <w:delText>用于血管分割任务）</w:delText>
                </w:r>
              </w:del>
            </w:ins>
            <w:del w:id="94" w:author="chen siyuan" w:date="2022-02-28T20:11:00Z">
              <w:r w:rsidRPr="001E0409" w:rsidDel="00AF222E">
                <w:rPr>
                  <w:rFonts w:hint="eastAsia"/>
                  <w:szCs w:val="21"/>
                </w:rPr>
                <w:delText>，如</w:delText>
              </w:r>
              <w:r w:rsidRPr="001E0409" w:rsidDel="00AF222E">
                <w:rPr>
                  <w:szCs w:val="21"/>
                </w:rPr>
                <w:delText>Wang</w:delText>
              </w:r>
              <w:r w:rsidRPr="001E0409" w:rsidDel="00AF222E">
                <w:rPr>
                  <w:rFonts w:hint="eastAsia"/>
                  <w:szCs w:val="21"/>
                </w:rPr>
                <w:delText>等人提出用二维卷积神经网络（</w:delText>
              </w:r>
              <w:r w:rsidRPr="001E0409" w:rsidDel="00AF222E">
                <w:rPr>
                  <w:szCs w:val="21"/>
                </w:rPr>
                <w:delText>Convolutional Neural Network</w:delText>
              </w:r>
            </w:del>
            <w:ins w:id="95" w:author="Li Zhili" w:date="2022-02-28T15:38:00Z">
              <w:del w:id="96" w:author="chen siyuan" w:date="2022-02-28T20:11:00Z">
                <w:r w:rsidR="0081633F" w:rsidRPr="001E0409" w:rsidDel="00AF222E">
                  <w:rPr>
                    <w:rFonts w:hint="eastAsia"/>
                    <w:szCs w:val="21"/>
                  </w:rPr>
                  <w:delText>，</w:delText>
                </w:r>
              </w:del>
            </w:ins>
            <w:del w:id="97" w:author="chen siyuan" w:date="2022-02-28T20:11:00Z">
              <w:r w:rsidRPr="001E0409" w:rsidDel="00AF222E">
                <w:rPr>
                  <w:szCs w:val="21"/>
                </w:rPr>
                <w:delText xml:space="preserve"> CNN[30]</w:delText>
              </w:r>
              <w:r w:rsidRPr="001E0409" w:rsidDel="00AF222E">
                <w:rPr>
                  <w:rFonts w:hint="eastAsia"/>
                  <w:szCs w:val="21"/>
                </w:rPr>
                <w:delText>）提取视网膜血管特征</w:delText>
              </w:r>
            </w:del>
            <w:ins w:id="98" w:author="Li Zhili" w:date="2022-02-28T15:44:00Z">
              <w:del w:id="99" w:author="chen siyuan" w:date="2022-02-28T20:11:00Z">
                <w:r w:rsidR="00183962" w:rsidRPr="001E0409" w:rsidDel="00AF222E">
                  <w:rPr>
                    <w:rFonts w:hint="eastAsia"/>
                    <w:szCs w:val="21"/>
                  </w:rPr>
                  <w:delText>，</w:delText>
                </w:r>
              </w:del>
            </w:ins>
            <w:del w:id="100" w:author="chen siyuan" w:date="2022-02-28T20:11:00Z">
              <w:r w:rsidRPr="001E0409" w:rsidDel="00AF222E">
                <w:rPr>
                  <w:rFonts w:hint="eastAsia"/>
                  <w:szCs w:val="21"/>
                </w:rPr>
                <w:delText>并采用机器学习做后处理</w:delText>
              </w:r>
              <w:r w:rsidRPr="001E0409" w:rsidDel="00AF222E">
                <w:rPr>
                  <w:szCs w:val="21"/>
                </w:rPr>
                <w:delText>[6</w:delText>
              </w:r>
              <w:r w:rsidRPr="001E0409" w:rsidDel="00AF222E">
                <w:rPr>
                  <w:rFonts w:hint="eastAsia"/>
                  <w:szCs w:val="21"/>
                </w:rPr>
                <w:delText>，</w:delText>
              </w:r>
              <w:r w:rsidRPr="001E0409" w:rsidDel="00AF222E">
                <w:rPr>
                  <w:szCs w:val="21"/>
                </w:rPr>
                <w:delText>7]</w:delText>
              </w:r>
              <w:r w:rsidRPr="001E0409" w:rsidDel="00AF222E">
                <w:rPr>
                  <w:rFonts w:hint="eastAsia"/>
                  <w:szCs w:val="21"/>
                </w:rPr>
                <w:delText>，</w:delText>
              </w:r>
              <w:r w:rsidRPr="001E0409" w:rsidDel="00AF222E">
                <w:rPr>
                  <w:szCs w:val="21"/>
                </w:rPr>
                <w:delText>Smistad</w:delText>
              </w:r>
              <w:r w:rsidRPr="001E0409" w:rsidDel="00AF222E">
                <w:rPr>
                  <w:rFonts w:hint="eastAsia"/>
                  <w:szCs w:val="21"/>
                </w:rPr>
                <w:delText>等人提出直接训练端到端的神经网络</w:delText>
              </w:r>
              <w:r w:rsidRPr="001E0409" w:rsidDel="00AF222E">
                <w:rPr>
                  <w:rFonts w:hint="eastAsia"/>
                  <w:strike/>
                  <w:szCs w:val="21"/>
                  <w:rPrChange w:id="101" w:author="chen siyuan" w:date="2022-03-03T16:43:00Z">
                    <w:rPr>
                      <w:rFonts w:hint="eastAsia"/>
                      <w:szCs w:val="21"/>
                    </w:rPr>
                  </w:rPrChange>
                </w:rPr>
                <w:delText>网络</w:delText>
              </w:r>
              <w:r w:rsidRPr="001E0409" w:rsidDel="00AF222E">
                <w:rPr>
                  <w:rFonts w:hint="eastAsia"/>
                  <w:szCs w:val="21"/>
                </w:rPr>
                <w:delText>从而提升分割效率</w:delText>
              </w:r>
              <w:r w:rsidRPr="001E0409" w:rsidDel="00AF222E">
                <w:rPr>
                  <w:szCs w:val="21"/>
                </w:rPr>
                <w:delText>[8</w:delText>
              </w:r>
              <w:r w:rsidRPr="001E0409" w:rsidDel="00AF222E">
                <w:rPr>
                  <w:rFonts w:hint="eastAsia"/>
                  <w:szCs w:val="21"/>
                </w:rPr>
                <w:delText>，</w:delText>
              </w:r>
              <w:r w:rsidRPr="001E0409" w:rsidDel="00AF222E">
                <w:rPr>
                  <w:szCs w:val="21"/>
                </w:rPr>
                <w:delText>9</w:delText>
              </w:r>
              <w:r w:rsidRPr="001E0409" w:rsidDel="00AF222E">
                <w:rPr>
                  <w:rFonts w:hint="eastAsia"/>
                  <w:szCs w:val="21"/>
                </w:rPr>
                <w:delText>，</w:delText>
              </w:r>
              <w:r w:rsidRPr="001E0409" w:rsidDel="00AF222E">
                <w:rPr>
                  <w:szCs w:val="21"/>
                </w:rPr>
                <w:delText>10]</w:delText>
              </w:r>
              <w:r w:rsidRPr="001E0409" w:rsidDel="00AF222E">
                <w:rPr>
                  <w:rFonts w:hint="eastAsia"/>
                  <w:szCs w:val="21"/>
                </w:rPr>
                <w:delText>。</w:delText>
              </w:r>
              <w:r w:rsidRPr="001E0409" w:rsidDel="00AF222E">
                <w:rPr>
                  <w:szCs w:val="21"/>
                </w:rPr>
                <w:delText>[11]</w:delText>
              </w:r>
              <w:r w:rsidRPr="001E0409" w:rsidDel="00AF222E">
                <w:rPr>
                  <w:rFonts w:hint="eastAsia"/>
                  <w:szCs w:val="21"/>
                </w:rPr>
                <w:delText>则采用域适应方法促使分割层提取到</w:delText>
              </w:r>
              <w:r w:rsidRPr="001E0409" w:rsidDel="00AF222E">
                <w:rPr>
                  <w:szCs w:val="21"/>
                </w:rPr>
                <w:delText>“</w:delText>
              </w:r>
              <w:r w:rsidRPr="001E0409" w:rsidDel="00AF222E">
                <w:rPr>
                  <w:rFonts w:hint="eastAsia"/>
                  <w:szCs w:val="21"/>
                </w:rPr>
                <w:delText>域不变</w:delText>
              </w:r>
              <w:r w:rsidRPr="001E0409" w:rsidDel="00AF222E">
                <w:rPr>
                  <w:szCs w:val="21"/>
                </w:rPr>
                <w:delText>”</w:delText>
              </w:r>
              <w:r w:rsidRPr="001E0409" w:rsidDel="00AF222E">
                <w:rPr>
                  <w:rFonts w:hint="eastAsia"/>
                  <w:szCs w:val="21"/>
                </w:rPr>
                <w:delText>的特征，从而提升泛化性能。然而上述方法没有结合三维信息，所以会造成三维连续性的缺失</w:delText>
              </w:r>
            </w:del>
            <w:ins w:id="102" w:author="Li Zhili" w:date="2022-02-28T17:01:00Z">
              <w:del w:id="103" w:author="chen siyuan" w:date="2022-02-28T20:11:00Z">
                <w:r w:rsidR="00E15688" w:rsidRPr="001E0409" w:rsidDel="00AF222E">
                  <w:rPr>
                    <w:rFonts w:hint="eastAsia"/>
                    <w:szCs w:val="21"/>
                    <w:rPrChange w:id="104" w:author="chen siyuan" w:date="2022-03-03T16:43:00Z">
                      <w:rPr>
                        <w:rFonts w:hint="eastAsia"/>
                        <w:color w:val="FF0000"/>
                        <w:szCs w:val="21"/>
                      </w:rPr>
                    </w:rPrChange>
                  </w:rPr>
                  <w:delText>（导致血管分割结果</w:delText>
                </w:r>
              </w:del>
            </w:ins>
            <w:ins w:id="105" w:author="Li Zhili" w:date="2022-02-28T17:03:00Z">
              <w:del w:id="106" w:author="chen siyuan" w:date="2022-02-28T20:11:00Z">
                <w:r w:rsidR="00F067DE" w:rsidRPr="001E0409" w:rsidDel="00AF222E">
                  <w:rPr>
                    <w:rFonts w:hint="eastAsia"/>
                    <w:szCs w:val="21"/>
                    <w:rPrChange w:id="107" w:author="chen siyuan" w:date="2022-03-03T16:43:00Z">
                      <w:rPr>
                        <w:rFonts w:hint="eastAsia"/>
                        <w:color w:val="FF0000"/>
                        <w:szCs w:val="21"/>
                      </w:rPr>
                    </w:rPrChange>
                  </w:rPr>
                  <w:delText>的</w:delText>
                </w:r>
              </w:del>
            </w:ins>
            <w:ins w:id="108" w:author="Li Zhili" w:date="2022-02-28T17:01:00Z">
              <w:del w:id="109" w:author="chen siyuan" w:date="2022-02-28T20:11:00Z">
                <w:r w:rsidR="00E15688" w:rsidRPr="001E0409" w:rsidDel="00AF222E">
                  <w:rPr>
                    <w:rFonts w:hint="eastAsia"/>
                    <w:szCs w:val="21"/>
                    <w:rPrChange w:id="110" w:author="chen siyuan" w:date="2022-03-03T16:43:00Z">
                      <w:rPr>
                        <w:rFonts w:hint="eastAsia"/>
                        <w:color w:val="FF0000"/>
                        <w:szCs w:val="21"/>
                      </w:rPr>
                    </w:rPrChange>
                  </w:rPr>
                  <w:delText>三维连续</w:delText>
                </w:r>
              </w:del>
            </w:ins>
            <w:ins w:id="111" w:author="Li Zhili" w:date="2022-02-28T17:03:00Z">
              <w:del w:id="112" w:author="chen siyuan" w:date="2022-02-28T20:11:00Z">
                <w:r w:rsidR="00F067DE" w:rsidRPr="001E0409" w:rsidDel="00AF222E">
                  <w:rPr>
                    <w:rFonts w:hint="eastAsia"/>
                    <w:szCs w:val="21"/>
                    <w:rPrChange w:id="113" w:author="chen siyuan" w:date="2022-03-03T16:43:00Z">
                      <w:rPr>
                        <w:rFonts w:hint="eastAsia"/>
                        <w:color w:val="FF0000"/>
                        <w:szCs w:val="21"/>
                      </w:rPr>
                    </w:rPrChange>
                  </w:rPr>
                  <w:delText>性不够，断裂较多</w:delText>
                </w:r>
              </w:del>
            </w:ins>
            <w:ins w:id="114" w:author="Li Zhili" w:date="2022-02-28T17:04:00Z">
              <w:del w:id="115" w:author="chen siyuan" w:date="2022-02-28T20:11:00Z">
                <w:r w:rsidR="00F067DE" w:rsidRPr="001E0409" w:rsidDel="00AF222E">
                  <w:rPr>
                    <w:rFonts w:hint="eastAsia"/>
                    <w:szCs w:val="21"/>
                    <w:rPrChange w:id="116" w:author="chen siyuan" w:date="2022-03-03T16:43:00Z">
                      <w:rPr>
                        <w:rFonts w:hint="eastAsia"/>
                        <w:color w:val="FF0000"/>
                        <w:szCs w:val="21"/>
                      </w:rPr>
                    </w:rPrChange>
                  </w:rPr>
                  <w:delText>）</w:delText>
                </w:r>
              </w:del>
            </w:ins>
            <w:del w:id="117" w:author="chen siyuan" w:date="2022-02-28T20:11:00Z">
              <w:r w:rsidRPr="001E0409" w:rsidDel="00AF222E">
                <w:rPr>
                  <w:rFonts w:hint="eastAsia"/>
                  <w:szCs w:val="21"/>
                </w:rPr>
                <w:delText>。为突破二维信息的局限，越来越多的工作围绕着三维重建方法进行探索。如</w:delText>
              </w:r>
              <w:r w:rsidRPr="001E0409" w:rsidDel="00AF222E">
                <w:rPr>
                  <w:szCs w:val="21"/>
                </w:rPr>
                <w:delText>Wu</w:delText>
              </w:r>
              <w:r w:rsidRPr="001E0409" w:rsidDel="00AF222E">
                <w:rPr>
                  <w:rFonts w:hint="eastAsia"/>
                  <w:szCs w:val="21"/>
                </w:rPr>
                <w:delText>等人提出合并多角度的二维分割结果来分割鼠脑血管</w:delText>
              </w:r>
              <w:r w:rsidRPr="001E0409" w:rsidDel="00AF222E">
                <w:rPr>
                  <w:szCs w:val="21"/>
                </w:rPr>
                <w:delText>[12</w:delText>
              </w:r>
              <w:r w:rsidRPr="001E0409" w:rsidDel="00AF222E">
                <w:rPr>
                  <w:rFonts w:hint="eastAsia"/>
                  <w:szCs w:val="21"/>
                </w:rPr>
                <w:delText>，</w:delText>
              </w:r>
              <w:r w:rsidRPr="001E0409" w:rsidDel="00AF222E">
                <w:rPr>
                  <w:szCs w:val="21"/>
                </w:rPr>
                <w:delText>13]</w:delText>
              </w:r>
              <w:r w:rsidRPr="001E0409" w:rsidDel="00AF222E">
                <w:rPr>
                  <w:rFonts w:hint="eastAsia"/>
                  <w:szCs w:val="21"/>
                </w:rPr>
                <w:delText>，从而间接利用三维结构。</w:delText>
              </w:r>
              <w:r w:rsidRPr="001E0409" w:rsidDel="00AF222E">
                <w:rPr>
                  <w:szCs w:val="21"/>
                </w:rPr>
                <w:delText>Todorov</w:delText>
              </w:r>
              <w:r w:rsidRPr="001E0409" w:rsidDel="00AF222E">
                <w:rPr>
                  <w:rFonts w:hint="eastAsia"/>
                  <w:szCs w:val="21"/>
                </w:rPr>
                <w:delText>等人提出直接训练</w:delText>
              </w:r>
              <w:r w:rsidRPr="001E0409" w:rsidDel="00AF222E">
                <w:rPr>
                  <w:szCs w:val="21"/>
                </w:rPr>
                <w:delText>3D FCN [19]</w:delText>
              </w:r>
              <w:r w:rsidRPr="001E0409" w:rsidDel="00AF222E">
                <w:rPr>
                  <w:rFonts w:hint="eastAsia"/>
                  <w:szCs w:val="21"/>
                </w:rPr>
                <w:delText>分割鼠脑光镜血管，之后还有一系列三维卷积神经网络分割鼠脑血管的工作</w:delText>
              </w:r>
              <w:r w:rsidRPr="001E0409" w:rsidDel="00AF222E">
                <w:rPr>
                  <w:szCs w:val="21"/>
                </w:rPr>
                <w:delText>[14-18]</w:delText>
              </w:r>
              <w:r w:rsidRPr="001E0409" w:rsidDel="00AF222E">
                <w:rPr>
                  <w:rFonts w:hint="eastAsia"/>
                  <w:szCs w:val="21"/>
                </w:rPr>
                <w:delText>。</w:delText>
              </w:r>
              <w:r w:rsidRPr="001E0409" w:rsidDel="00AF222E">
                <w:rPr>
                  <w:rFonts w:hint="eastAsia"/>
                  <w:strike/>
                  <w:szCs w:val="21"/>
                  <w:rPrChange w:id="118" w:author="chen siyuan" w:date="2022-03-03T16:43:00Z">
                    <w:rPr>
                      <w:rFonts w:hint="eastAsia"/>
                      <w:szCs w:val="21"/>
                    </w:rPr>
                  </w:rPrChange>
                </w:rPr>
                <w:delText>虽然</w:delText>
              </w:r>
              <w:r w:rsidRPr="001E0409" w:rsidDel="00AF222E">
                <w:rPr>
                  <w:strike/>
                  <w:szCs w:val="21"/>
                  <w:rPrChange w:id="119" w:author="chen siyuan" w:date="2022-03-03T16:43:00Z">
                    <w:rPr>
                      <w:szCs w:val="21"/>
                    </w:rPr>
                  </w:rPrChange>
                </w:rPr>
                <w:delText>3D CNN</w:delText>
              </w:r>
              <w:r w:rsidRPr="001E0409" w:rsidDel="00AF222E">
                <w:rPr>
                  <w:rFonts w:hint="eastAsia"/>
                  <w:strike/>
                  <w:szCs w:val="21"/>
                  <w:rPrChange w:id="120" w:author="chen siyuan" w:date="2022-03-03T16:43:00Z">
                    <w:rPr>
                      <w:rFonts w:hint="eastAsia"/>
                      <w:szCs w:val="21"/>
                    </w:rPr>
                  </w:rPrChange>
                </w:rPr>
                <w:delText>能够获得更好的分割结果，但是计算量远超二维卷积网络，导致速度较慢，但考虑到其优越的三维连续性，</w:delText>
              </w:r>
              <w:r w:rsidRPr="001E0409" w:rsidDel="00AF222E">
                <w:rPr>
                  <w:strike/>
                  <w:szCs w:val="21"/>
                  <w:rPrChange w:id="121" w:author="chen siyuan" w:date="2022-03-03T16:43:00Z">
                    <w:rPr>
                      <w:szCs w:val="21"/>
                    </w:rPr>
                  </w:rPrChange>
                </w:rPr>
                <w:delText>3D CNN</w:delText>
              </w:r>
              <w:r w:rsidRPr="001E0409" w:rsidDel="00AF222E">
                <w:rPr>
                  <w:rFonts w:hint="eastAsia"/>
                  <w:strike/>
                  <w:szCs w:val="21"/>
                  <w:rPrChange w:id="122" w:author="chen siyuan" w:date="2022-03-03T16:43:00Z">
                    <w:rPr>
                      <w:rFonts w:hint="eastAsia"/>
                      <w:szCs w:val="21"/>
                    </w:rPr>
                  </w:rPrChange>
                </w:rPr>
                <w:delText>仍是脑血管分割的代表性方法，因此血管分割阶段仍是基于</w:delText>
              </w:r>
              <w:r w:rsidRPr="001E0409" w:rsidDel="00AF222E">
                <w:rPr>
                  <w:strike/>
                  <w:szCs w:val="21"/>
                  <w:rPrChange w:id="123" w:author="chen siyuan" w:date="2022-03-03T16:43:00Z">
                    <w:rPr>
                      <w:szCs w:val="21"/>
                    </w:rPr>
                  </w:rPrChange>
                </w:rPr>
                <w:delText>3D CNN</w:delText>
              </w:r>
              <w:r w:rsidRPr="001E0409" w:rsidDel="00AF222E">
                <w:rPr>
                  <w:rFonts w:hint="eastAsia"/>
                  <w:strike/>
                  <w:szCs w:val="21"/>
                  <w:rPrChange w:id="124" w:author="chen siyuan" w:date="2022-03-03T16:43:00Z">
                    <w:rPr>
                      <w:rFonts w:hint="eastAsia"/>
                      <w:szCs w:val="21"/>
                    </w:rPr>
                  </w:rPrChange>
                </w:rPr>
                <w:delText>开展。</w:delText>
              </w:r>
            </w:del>
          </w:p>
          <w:p w14:paraId="29047619" w14:textId="6E9F36CC" w:rsidR="00FF5496" w:rsidRPr="001E0409" w:rsidDel="00AF222E" w:rsidRDefault="00FF5496" w:rsidP="00FF5496">
            <w:pPr>
              <w:spacing w:line="312" w:lineRule="auto"/>
              <w:ind w:firstLineChars="200" w:firstLine="420"/>
              <w:rPr>
                <w:del w:id="125" w:author="chen siyuan" w:date="2022-02-28T20:11:00Z"/>
                <w:strike/>
                <w:szCs w:val="21"/>
                <w:rPrChange w:id="126" w:author="chen siyuan" w:date="2022-03-03T16:43:00Z">
                  <w:rPr>
                    <w:del w:id="127" w:author="chen siyuan" w:date="2022-02-28T20:11:00Z"/>
                    <w:szCs w:val="21"/>
                  </w:rPr>
                </w:rPrChange>
              </w:rPr>
            </w:pPr>
            <w:del w:id="128" w:author="chen siyuan" w:date="2022-02-28T20:11:00Z">
              <w:r w:rsidRPr="001E0409" w:rsidDel="00AF222E">
                <w:rPr>
                  <w:rFonts w:hint="eastAsia"/>
                  <w:szCs w:val="21"/>
                </w:rPr>
                <w:delText>血管追踪（</w:delText>
              </w:r>
              <w:r w:rsidRPr="001E0409" w:rsidDel="00AF222E">
                <w:rPr>
                  <w:szCs w:val="21"/>
                </w:rPr>
                <w:delText>Tracing</w:delText>
              </w:r>
              <w:r w:rsidRPr="001E0409" w:rsidDel="00AF222E">
                <w:rPr>
                  <w:rFonts w:hint="eastAsia"/>
                  <w:szCs w:val="21"/>
                </w:rPr>
                <w:delText>）是创建血管几何模型的过程。</w:delText>
              </w:r>
              <w:r w:rsidRPr="001E0409" w:rsidDel="00AF222E">
                <w:rPr>
                  <w:szCs w:val="21"/>
                </w:rPr>
                <w:delText>Zeng</w:delText>
              </w:r>
              <w:r w:rsidRPr="001E0409" w:rsidDel="00AF222E">
                <w:rPr>
                  <w:rFonts w:hint="eastAsia"/>
                  <w:szCs w:val="21"/>
                </w:rPr>
                <w:delText>等人通过提取中心线来得到肝脏血管的骨架</w:delText>
              </w:r>
              <w:r w:rsidRPr="001E0409" w:rsidDel="00AF222E">
                <w:rPr>
                  <w:szCs w:val="21"/>
                </w:rPr>
                <w:delText>[20]</w:delText>
              </w:r>
              <w:r w:rsidRPr="001E0409" w:rsidDel="00AF222E">
                <w:rPr>
                  <w:rFonts w:hint="eastAsia"/>
                  <w:szCs w:val="21"/>
                </w:rPr>
                <w:delText>，此算法虽简洁，但是易受噪声影响，容易产生断裂。</w:delText>
              </w:r>
              <w:r w:rsidRPr="001E0409" w:rsidDel="00AF222E">
                <w:rPr>
                  <w:szCs w:val="21"/>
                </w:rPr>
                <w:delText>MOST[21]</w:delText>
              </w:r>
              <w:r w:rsidRPr="001E0409" w:rsidDel="00AF222E">
                <w:rPr>
                  <w:rFonts w:hint="eastAsia"/>
                  <w:szCs w:val="21"/>
                </w:rPr>
                <w:delText>使用三维局部信息，基于连通性聚类领域像素。然而</w:delText>
              </w:r>
              <w:r w:rsidRPr="001E0409" w:rsidDel="00AF222E">
                <w:rPr>
                  <w:szCs w:val="21"/>
                </w:rPr>
                <w:delText>MOST</w:delText>
              </w:r>
              <w:r w:rsidRPr="001E0409" w:rsidDel="00AF222E">
                <w:rPr>
                  <w:rFonts w:hint="eastAsia"/>
                  <w:szCs w:val="21"/>
                </w:rPr>
                <w:delText>在追踪过程严重依赖于分割结果，并且只利用到局部分割信息，因此对分割质量有较高要求。</w:delText>
              </w:r>
              <w:r w:rsidRPr="001E0409" w:rsidDel="00AF222E">
                <w:rPr>
                  <w:szCs w:val="21"/>
                </w:rPr>
                <w:delText>Wolterink</w:delText>
              </w:r>
              <w:r w:rsidRPr="001E0409" w:rsidDel="00AF222E">
                <w:rPr>
                  <w:rFonts w:hint="eastAsia"/>
                  <w:szCs w:val="21"/>
                </w:rPr>
                <w:delText>等人使用深度学习方法预测半径和固定</w:delText>
              </w:r>
              <w:r w:rsidRPr="001E0409" w:rsidDel="00AF222E">
                <w:rPr>
                  <w:szCs w:val="21"/>
                </w:rPr>
                <w:delText>N</w:delText>
              </w:r>
              <w:r w:rsidRPr="001E0409" w:rsidDel="00AF222E">
                <w:rPr>
                  <w:rFonts w:hint="eastAsia"/>
                  <w:szCs w:val="21"/>
                </w:rPr>
                <w:delText>个方向的概率值来估计血管拓扑，却忽略了其他方向，导致追踪误差</w:delText>
              </w:r>
              <w:r w:rsidRPr="001E0409" w:rsidDel="00AF222E">
                <w:rPr>
                  <w:szCs w:val="21"/>
                </w:rPr>
                <w:delText>[22]</w:delText>
              </w:r>
              <w:r w:rsidRPr="001E0409" w:rsidDel="00AF222E">
                <w:rPr>
                  <w:rFonts w:hint="eastAsia"/>
                  <w:szCs w:val="21"/>
                </w:rPr>
                <w:delText>。上述方法都易受噪声影响，导致追踪精度有限，</w:delText>
              </w:r>
              <w:r w:rsidRPr="001E0409" w:rsidDel="00AF222E">
                <w:rPr>
                  <w:rFonts w:hint="eastAsia"/>
                  <w:strike/>
                  <w:szCs w:val="21"/>
                  <w:rPrChange w:id="129" w:author="chen siyuan" w:date="2022-03-03T16:43:00Z">
                    <w:rPr>
                      <w:rFonts w:hint="eastAsia"/>
                      <w:szCs w:val="21"/>
                    </w:rPr>
                  </w:rPrChange>
                </w:rPr>
                <w:delText>因此本课题拟采用更高效准确的</w:delText>
              </w:r>
              <w:r w:rsidRPr="001E0409" w:rsidDel="00AF222E">
                <w:rPr>
                  <w:strike/>
                  <w:szCs w:val="21"/>
                  <w:rPrChange w:id="130" w:author="chen siyuan" w:date="2022-03-03T16:43:00Z">
                    <w:rPr>
                      <w:szCs w:val="21"/>
                    </w:rPr>
                  </w:rPrChange>
                </w:rPr>
                <w:delText>NeuroGPS-Tree</w:delText>
              </w:r>
              <w:r w:rsidRPr="001E0409" w:rsidDel="00AF222E">
                <w:rPr>
                  <w:strike/>
                  <w:szCs w:val="21"/>
                  <w:rPrChange w:id="131" w:author="chen siyuan" w:date="2022-03-03T16:43:00Z">
                    <w:rPr>
                      <w:b/>
                      <w:bCs/>
                      <w:szCs w:val="21"/>
                    </w:rPr>
                  </w:rPrChange>
                </w:rPr>
                <w:delText>[33]</w:delText>
              </w:r>
              <w:r w:rsidRPr="001E0409" w:rsidDel="00AF222E">
                <w:rPr>
                  <w:rFonts w:hint="eastAsia"/>
                  <w:strike/>
                  <w:szCs w:val="21"/>
                  <w:rPrChange w:id="132" w:author="chen siyuan" w:date="2022-03-03T16:43:00Z">
                    <w:rPr>
                      <w:rFonts w:hint="eastAsia"/>
                      <w:szCs w:val="21"/>
                    </w:rPr>
                  </w:rPrChange>
                </w:rPr>
                <w:delText>方法进行全脑追踪。</w:delText>
              </w:r>
            </w:del>
          </w:p>
          <w:p w14:paraId="24C8F048" w14:textId="56507BB7" w:rsidR="00B2497A" w:rsidRPr="001E0409" w:rsidDel="00AF222E" w:rsidRDefault="00FF5496" w:rsidP="00FF5496">
            <w:pPr>
              <w:spacing w:line="312" w:lineRule="auto"/>
              <w:ind w:firstLineChars="200" w:firstLine="420"/>
              <w:rPr>
                <w:del w:id="133" w:author="chen siyuan" w:date="2022-02-28T20:11:00Z"/>
                <w:strike/>
                <w:szCs w:val="21"/>
                <w:rPrChange w:id="134" w:author="chen siyuan" w:date="2022-03-03T16:43:00Z">
                  <w:rPr>
                    <w:del w:id="135" w:author="chen siyuan" w:date="2022-02-28T20:11:00Z"/>
                    <w:szCs w:val="21"/>
                  </w:rPr>
                </w:rPrChange>
              </w:rPr>
            </w:pPr>
            <w:del w:id="136" w:author="chen siyuan" w:date="2022-02-28T20:11:00Z">
              <w:r w:rsidRPr="001E0409" w:rsidDel="00AF222E">
                <w:rPr>
                  <w:rFonts w:hint="eastAsia"/>
                </w:rPr>
                <w:delText>由于分割、追踪过程中误差的存在，为了得到更准确的拓扑结构，常常需要</w:delText>
              </w:r>
              <w:r w:rsidRPr="001E0409" w:rsidDel="00AF222E">
                <w:rPr>
                  <w:rFonts w:hint="eastAsia"/>
                  <w:szCs w:val="21"/>
                </w:rPr>
                <w:delText>修正错误骨架、补全断裂等。</w:delText>
              </w:r>
              <w:r w:rsidRPr="001E0409" w:rsidDel="00AF222E">
                <w:rPr>
                  <w:szCs w:val="21"/>
                </w:rPr>
                <w:delText>Dashtbozorg</w:delText>
              </w:r>
              <w:r w:rsidRPr="001E0409" w:rsidDel="00AF222E">
                <w:rPr>
                  <w:rFonts w:hint="eastAsia"/>
                  <w:szCs w:val="21"/>
                </w:rPr>
                <w:delText>等人定义了多种骨架错误连接类型，并根据连接点个数和分叉情况给骨架节点归类，从而检测并纠正连接错误</w:delText>
              </w:r>
              <w:r w:rsidRPr="001E0409" w:rsidDel="00AF222E">
                <w:rPr>
                  <w:szCs w:val="21"/>
                </w:rPr>
                <w:delText>[23]</w:delText>
              </w:r>
              <w:r w:rsidRPr="001E0409" w:rsidDel="00AF222E">
                <w:rPr>
                  <w:rFonts w:hint="eastAsia"/>
                  <w:szCs w:val="21"/>
                </w:rPr>
                <w:delText>。</w:delText>
              </w:r>
              <w:r w:rsidRPr="001E0409" w:rsidDel="00AF222E">
                <w:rPr>
                  <w:szCs w:val="21"/>
                </w:rPr>
                <w:delText>Mou</w:delText>
              </w:r>
              <w:r w:rsidRPr="001E0409" w:rsidDel="00AF222E">
                <w:rPr>
                  <w:rFonts w:hint="eastAsia"/>
                  <w:szCs w:val="21"/>
                </w:rPr>
                <w:delText>等人</w:delText>
              </w:r>
              <w:r w:rsidRPr="001E0409" w:rsidDel="00AF222E">
                <w:rPr>
                  <w:rFonts w:hint="eastAsia"/>
                  <w:szCs w:val="21"/>
                  <w:rPrChange w:id="137" w:author="chen siyuan" w:date="2022-03-03T16:43:00Z">
                    <w:rPr>
                      <w:rFonts w:hint="eastAsia"/>
                      <w:color w:val="000000"/>
                      <w:szCs w:val="21"/>
                    </w:rPr>
                  </w:rPrChange>
                </w:rPr>
                <w:delText>根据血管局部服从二次曲线分布的先验模拟随机游走来连接分割图中的断裂</w:delText>
              </w:r>
              <w:r w:rsidRPr="001E0409" w:rsidDel="00AF222E">
                <w:rPr>
                  <w:szCs w:val="21"/>
                  <w:rPrChange w:id="138" w:author="chen siyuan" w:date="2022-03-03T16:43:00Z">
                    <w:rPr>
                      <w:color w:val="000000"/>
                      <w:szCs w:val="21"/>
                    </w:rPr>
                  </w:rPrChange>
                </w:rPr>
                <w:delText>[24]</w:delText>
              </w:r>
              <w:r w:rsidRPr="001E0409" w:rsidDel="00AF222E">
                <w:rPr>
                  <w:rFonts w:hint="eastAsia"/>
                  <w:szCs w:val="21"/>
                  <w:rPrChange w:id="139" w:author="chen siyuan" w:date="2022-03-03T16:43:00Z">
                    <w:rPr>
                      <w:rFonts w:hint="eastAsia"/>
                      <w:color w:val="000000"/>
                      <w:szCs w:val="21"/>
                    </w:rPr>
                  </w:rPrChange>
                </w:rPr>
                <w:delText>。而</w:delText>
              </w:r>
              <w:r w:rsidRPr="001E0409" w:rsidDel="00AF222E">
                <w:rPr>
                  <w:szCs w:val="21"/>
                </w:rPr>
                <w:delText xml:space="preserve"> Li</w:delText>
              </w:r>
              <w:r w:rsidRPr="001E0409" w:rsidDel="00AF222E">
                <w:rPr>
                  <w:rFonts w:hint="eastAsia"/>
                  <w:szCs w:val="21"/>
                </w:rPr>
                <w:delText>等人提出根据方向、粗细、距离计算相邻段之间的影响系数</w:delText>
              </w:r>
              <w:r w:rsidRPr="001E0409" w:rsidDel="00AF222E">
                <w:rPr>
                  <w:position w:val="-10"/>
                  <w:szCs w:val="21"/>
                  <w:rPrChange w:id="140" w:author="chen siyuan" w:date="2022-03-03T16:43:00Z">
                    <w:rPr>
                      <w:position w:val="-10"/>
                      <w:szCs w:val="21"/>
                    </w:rPr>
                  </w:rPrChange>
                </w:rPr>
                <w:object w:dxaOrig="163" w:dyaOrig="297" w14:anchorId="65D394BE">
                  <v:shape id="_x0000_i1027" type="#_x0000_t75" style="width:8.95pt;height:14.15pt" o:ole="">
                    <v:imagedata r:id="rId11" o:title=""/>
                  </v:shape>
                  <o:OLEObject Type="Embed" ProgID="Equation.AxMath" ShapeID="_x0000_i1027" DrawAspect="Content" ObjectID="_1707977330" r:id="rId12"/>
                </w:object>
              </w:r>
              <w:r w:rsidRPr="001E0409" w:rsidDel="00AF222E">
                <w:rPr>
                  <w:rFonts w:hint="eastAsia"/>
                  <w:szCs w:val="21"/>
                </w:rPr>
                <w:delText>，多次迭代达到减少错误判别的目标</w:delText>
              </w:r>
              <w:r w:rsidRPr="001E0409" w:rsidDel="00AF222E">
                <w:rPr>
                  <w:szCs w:val="21"/>
                </w:rPr>
                <w:delText>[25]</w:delText>
              </w:r>
              <w:r w:rsidRPr="001E0409" w:rsidDel="00AF222E">
                <w:rPr>
                  <w:rFonts w:hint="eastAsia"/>
                  <w:szCs w:val="21"/>
                </w:rPr>
                <w:delText>。然而这类方法只引入了简单的先验，修正后仍存在一定连接误差，</w:delText>
              </w:r>
              <w:r w:rsidRPr="001E0409" w:rsidDel="00AF222E">
                <w:rPr>
                  <w:rFonts w:hint="eastAsia"/>
                  <w:strike/>
                  <w:szCs w:val="21"/>
                  <w:rPrChange w:id="141" w:author="chen siyuan" w:date="2022-03-03T16:43:00Z">
                    <w:rPr>
                      <w:rFonts w:hint="eastAsia"/>
                      <w:szCs w:val="21"/>
                    </w:rPr>
                  </w:rPrChange>
                </w:rPr>
                <w:delText>针对这个问题本课题将连接问题转换为分类问题，结合卷积神经网络与形态判别来优化追踪结果。</w:delText>
              </w:r>
            </w:del>
          </w:p>
          <w:p w14:paraId="6C019117" w14:textId="76E3A79B" w:rsidR="00B2497A" w:rsidRPr="001E0409" w:rsidDel="00AF222E" w:rsidRDefault="00B2497A" w:rsidP="00267423">
            <w:pPr>
              <w:spacing w:line="312" w:lineRule="auto"/>
              <w:ind w:firstLine="420"/>
              <w:rPr>
                <w:del w:id="142" w:author="chen siyuan" w:date="2022-02-28T20:11:00Z"/>
                <w:strike/>
                <w:szCs w:val="21"/>
                <w:rPrChange w:id="143" w:author="chen siyuan" w:date="2022-03-03T16:43:00Z">
                  <w:rPr>
                    <w:del w:id="144" w:author="chen siyuan" w:date="2022-02-28T20:11:00Z"/>
                    <w:szCs w:val="21"/>
                  </w:rPr>
                </w:rPrChange>
              </w:rPr>
            </w:pPr>
            <w:del w:id="145" w:author="chen siyuan" w:date="2022-02-28T20:11:00Z">
              <w:r w:rsidRPr="001E0409" w:rsidDel="00AF222E">
                <w:rPr>
                  <w:rFonts w:hint="eastAsia"/>
                  <w:strike/>
                  <w:szCs w:val="21"/>
                  <w:rPrChange w:id="146" w:author="chen siyuan" w:date="2022-03-03T16:43:00Z">
                    <w:rPr>
                      <w:rFonts w:hint="eastAsia"/>
                      <w:szCs w:val="21"/>
                    </w:rPr>
                  </w:rPrChange>
                </w:rPr>
                <w:delText>上文主要介绍了</w:delText>
              </w:r>
              <w:r w:rsidR="002010E3" w:rsidRPr="001E0409" w:rsidDel="00AF222E">
                <w:rPr>
                  <w:rFonts w:hint="eastAsia"/>
                  <w:strike/>
                  <w:szCs w:val="21"/>
                  <w:rPrChange w:id="147" w:author="chen siyuan" w:date="2022-03-03T16:43:00Z">
                    <w:rPr>
                      <w:rFonts w:hint="eastAsia"/>
                      <w:szCs w:val="21"/>
                    </w:rPr>
                  </w:rPrChange>
                </w:rPr>
                <w:delText>研究果蝇电镜图像的全脑血管重建的意义，以及</w:delText>
              </w:r>
              <w:r w:rsidRPr="001E0409" w:rsidDel="00AF222E">
                <w:rPr>
                  <w:rFonts w:hint="eastAsia"/>
                  <w:strike/>
                  <w:szCs w:val="21"/>
                  <w:rPrChange w:id="148" w:author="chen siyuan" w:date="2022-03-03T16:43:00Z">
                    <w:rPr>
                      <w:rFonts w:hint="eastAsia"/>
                      <w:szCs w:val="21"/>
                    </w:rPr>
                  </w:rPrChange>
                </w:rPr>
                <w:delText>血管重建工作</w:delText>
              </w:r>
              <w:r w:rsidR="002010E3" w:rsidRPr="001E0409" w:rsidDel="00AF222E">
                <w:rPr>
                  <w:rFonts w:hint="eastAsia"/>
                  <w:strike/>
                  <w:szCs w:val="21"/>
                  <w:rPrChange w:id="149" w:author="chen siyuan" w:date="2022-03-03T16:43:00Z">
                    <w:rPr>
                      <w:rFonts w:hint="eastAsia"/>
                      <w:szCs w:val="21"/>
                    </w:rPr>
                  </w:rPrChange>
                </w:rPr>
                <w:delText>的研究现状</w:delText>
              </w:r>
              <w:r w:rsidRPr="001E0409" w:rsidDel="00AF222E">
                <w:rPr>
                  <w:rFonts w:hint="eastAsia"/>
                  <w:strike/>
                  <w:szCs w:val="21"/>
                  <w:rPrChange w:id="150" w:author="chen siyuan" w:date="2022-03-03T16:43:00Z">
                    <w:rPr>
                      <w:rFonts w:hint="eastAsia"/>
                      <w:szCs w:val="21"/>
                    </w:rPr>
                  </w:rPrChange>
                </w:rPr>
                <w:delText>。</w:delText>
              </w:r>
              <w:r w:rsidR="00732564" w:rsidRPr="001E0409" w:rsidDel="00AF222E">
                <w:rPr>
                  <w:rFonts w:hint="eastAsia"/>
                  <w:strike/>
                  <w:szCs w:val="21"/>
                  <w:rPrChange w:id="151" w:author="chen siyuan" w:date="2022-03-03T16:43:00Z">
                    <w:rPr>
                      <w:rFonts w:hint="eastAsia"/>
                      <w:szCs w:val="21"/>
                    </w:rPr>
                  </w:rPrChange>
                </w:rPr>
                <w:delText>总而言之</w:delText>
              </w:r>
              <w:r w:rsidR="00C9784D" w:rsidRPr="001E0409" w:rsidDel="00AF222E">
                <w:rPr>
                  <w:rFonts w:hint="eastAsia"/>
                  <w:strike/>
                  <w:szCs w:val="21"/>
                  <w:rPrChange w:id="152" w:author="chen siyuan" w:date="2022-03-03T16:43:00Z">
                    <w:rPr>
                      <w:rFonts w:hint="eastAsia"/>
                      <w:szCs w:val="21"/>
                    </w:rPr>
                  </w:rPrChange>
                </w:rPr>
                <w:delText>，</w:delText>
              </w:r>
              <w:r w:rsidR="00003B8A" w:rsidRPr="001E0409" w:rsidDel="00AF222E">
                <w:rPr>
                  <w:rFonts w:hint="eastAsia"/>
                  <w:strike/>
                  <w:szCs w:val="21"/>
                  <w:rPrChange w:id="153" w:author="chen siyuan" w:date="2022-03-03T16:43:00Z">
                    <w:rPr>
                      <w:rFonts w:hint="eastAsia"/>
                      <w:szCs w:val="21"/>
                    </w:rPr>
                  </w:rPrChange>
                </w:rPr>
                <w:delText>目前</w:delText>
              </w:r>
              <w:r w:rsidR="00267423" w:rsidRPr="001E0409" w:rsidDel="00AF222E">
                <w:rPr>
                  <w:rFonts w:hint="eastAsia"/>
                  <w:strike/>
                  <w:szCs w:val="21"/>
                  <w:rPrChange w:id="154" w:author="chen siyuan" w:date="2022-03-03T16:43:00Z">
                    <w:rPr>
                      <w:rFonts w:hint="eastAsia"/>
                      <w:szCs w:val="21"/>
                    </w:rPr>
                  </w:rPrChange>
                </w:rPr>
                <w:delText>血管重建工作的</w:delText>
              </w:r>
              <w:r w:rsidR="003E4CF8" w:rsidRPr="001E0409" w:rsidDel="00AF222E">
                <w:rPr>
                  <w:rFonts w:hint="eastAsia"/>
                  <w:strike/>
                  <w:szCs w:val="21"/>
                  <w:rPrChange w:id="155" w:author="chen siyuan" w:date="2022-03-03T16:43:00Z">
                    <w:rPr>
                      <w:rFonts w:hint="eastAsia"/>
                      <w:szCs w:val="21"/>
                    </w:rPr>
                  </w:rPrChange>
                </w:rPr>
                <w:delText>首要</w:delText>
              </w:r>
              <w:r w:rsidR="00003B8A" w:rsidRPr="001E0409" w:rsidDel="00AF222E">
                <w:rPr>
                  <w:rFonts w:hint="eastAsia"/>
                  <w:strike/>
                  <w:szCs w:val="21"/>
                  <w:rPrChange w:id="156" w:author="chen siyuan" w:date="2022-03-03T16:43:00Z">
                    <w:rPr>
                      <w:rFonts w:hint="eastAsia"/>
                      <w:szCs w:val="21"/>
                    </w:rPr>
                  </w:rPrChange>
                </w:rPr>
                <w:delText>研究</w:delText>
              </w:r>
              <w:r w:rsidR="00410D3D" w:rsidRPr="001E0409" w:rsidDel="00AF222E">
                <w:rPr>
                  <w:rFonts w:hint="eastAsia"/>
                  <w:strike/>
                  <w:szCs w:val="21"/>
                  <w:rPrChange w:id="157" w:author="chen siyuan" w:date="2022-03-03T16:43:00Z">
                    <w:rPr>
                      <w:rFonts w:hint="eastAsia"/>
                      <w:szCs w:val="21"/>
                    </w:rPr>
                  </w:rPrChange>
                </w:rPr>
                <w:delText>内容</w:delText>
              </w:r>
              <w:r w:rsidR="00267423" w:rsidRPr="001E0409" w:rsidDel="00AF222E">
                <w:rPr>
                  <w:rFonts w:hint="eastAsia"/>
                  <w:strike/>
                  <w:szCs w:val="21"/>
                  <w:rPrChange w:id="158" w:author="chen siyuan" w:date="2022-03-03T16:43:00Z">
                    <w:rPr>
                      <w:rFonts w:hint="eastAsia"/>
                      <w:szCs w:val="21"/>
                    </w:rPr>
                  </w:rPrChange>
                </w:rPr>
                <w:delText>是血管分割，</w:delText>
              </w:r>
              <w:r w:rsidR="0056089B" w:rsidRPr="001E0409" w:rsidDel="00AF222E">
                <w:rPr>
                  <w:rFonts w:hint="eastAsia"/>
                  <w:strike/>
                  <w:szCs w:val="21"/>
                  <w:rPrChange w:id="159" w:author="chen siyuan" w:date="2022-03-03T16:43:00Z">
                    <w:rPr>
                      <w:rFonts w:hint="eastAsia"/>
                      <w:szCs w:val="21"/>
                    </w:rPr>
                  </w:rPrChange>
                </w:rPr>
                <w:delText>而</w:delText>
              </w:r>
              <w:r w:rsidRPr="001E0409" w:rsidDel="00AF222E">
                <w:rPr>
                  <w:rFonts w:hint="eastAsia"/>
                  <w:strike/>
                  <w:szCs w:val="21"/>
                  <w:rPrChange w:id="160" w:author="chen siyuan" w:date="2022-03-03T16:43:00Z">
                    <w:rPr>
                      <w:rFonts w:hint="eastAsia"/>
                      <w:szCs w:val="21"/>
                    </w:rPr>
                  </w:rPrChange>
                </w:rPr>
                <w:delText>脑血管分割的主流方法是三维卷积神经网络</w:delText>
              </w:r>
              <w:r w:rsidR="00267423" w:rsidRPr="001E0409" w:rsidDel="00AF222E">
                <w:rPr>
                  <w:rFonts w:hint="eastAsia"/>
                  <w:strike/>
                  <w:szCs w:val="21"/>
                  <w:rPrChange w:id="161" w:author="chen siyuan" w:date="2022-03-03T16:43:00Z">
                    <w:rPr>
                      <w:rFonts w:hint="eastAsia"/>
                      <w:szCs w:val="21"/>
                    </w:rPr>
                  </w:rPrChange>
                </w:rPr>
                <w:delText>。</w:delText>
              </w:r>
              <w:r w:rsidRPr="001E0409" w:rsidDel="00AF222E">
                <w:rPr>
                  <w:rFonts w:hint="eastAsia"/>
                  <w:strike/>
                  <w:szCs w:val="21"/>
                  <w:rPrChange w:id="162" w:author="chen siyuan" w:date="2022-03-03T16:43:00Z">
                    <w:rPr>
                      <w:rFonts w:hint="eastAsia"/>
                      <w:szCs w:val="21"/>
                    </w:rPr>
                  </w:rPrChange>
                </w:rPr>
                <w:delText>此外</w:delText>
              </w:r>
              <w:r w:rsidR="00DA7570" w:rsidRPr="001E0409" w:rsidDel="00AF222E">
                <w:rPr>
                  <w:rFonts w:hint="eastAsia"/>
                  <w:strike/>
                  <w:szCs w:val="21"/>
                  <w:rPrChange w:id="163" w:author="chen siyuan" w:date="2022-03-03T16:43:00Z">
                    <w:rPr>
                      <w:rFonts w:hint="eastAsia"/>
                      <w:szCs w:val="21"/>
                    </w:rPr>
                  </w:rPrChange>
                </w:rPr>
                <w:delText>血管</w:delText>
              </w:r>
              <w:r w:rsidRPr="001E0409" w:rsidDel="00AF222E">
                <w:rPr>
                  <w:rFonts w:hint="eastAsia"/>
                  <w:strike/>
                  <w:szCs w:val="21"/>
                  <w:rPrChange w:id="164" w:author="chen siyuan" w:date="2022-03-03T16:43:00Z">
                    <w:rPr>
                      <w:rFonts w:hint="eastAsia"/>
                      <w:szCs w:val="21"/>
                    </w:rPr>
                  </w:rPrChange>
                </w:rPr>
                <w:delText>拓扑结构的完整性、准确性也是各重建工作的焦点，为了获取准确的统计特征、拓扑结构，往往需要追踪、修正</w:delText>
              </w:r>
              <w:r w:rsidR="00003B8A" w:rsidRPr="001E0409" w:rsidDel="00AF222E">
                <w:rPr>
                  <w:rFonts w:hint="eastAsia"/>
                  <w:strike/>
                  <w:szCs w:val="21"/>
                  <w:rPrChange w:id="165" w:author="chen siyuan" w:date="2022-03-03T16:43:00Z">
                    <w:rPr>
                      <w:rFonts w:hint="eastAsia"/>
                      <w:szCs w:val="21"/>
                    </w:rPr>
                  </w:rPrChange>
                </w:rPr>
                <w:delText>骨架</w:delText>
              </w:r>
              <w:r w:rsidRPr="001E0409" w:rsidDel="00AF222E">
                <w:rPr>
                  <w:rFonts w:hint="eastAsia"/>
                  <w:strike/>
                  <w:szCs w:val="21"/>
                  <w:rPrChange w:id="166" w:author="chen siyuan" w:date="2022-03-03T16:43:00Z">
                    <w:rPr>
                      <w:rFonts w:hint="eastAsia"/>
                      <w:szCs w:val="21"/>
                    </w:rPr>
                  </w:rPrChange>
                </w:rPr>
                <w:delText>处理。本课题针对以往方法存在的问题，设计了</w:delText>
              </w:r>
              <w:r w:rsidR="00965994" w:rsidRPr="001E0409" w:rsidDel="00AF222E">
                <w:rPr>
                  <w:rFonts w:hint="eastAsia"/>
                  <w:strike/>
                  <w:szCs w:val="21"/>
                  <w:rPrChange w:id="167" w:author="chen siyuan" w:date="2022-03-03T16:43:00Z">
                    <w:rPr>
                      <w:rFonts w:hint="eastAsia"/>
                      <w:szCs w:val="21"/>
                    </w:rPr>
                  </w:rPrChange>
                </w:rPr>
                <w:delText>首个</w:delText>
              </w:r>
              <w:r w:rsidR="00FB2742" w:rsidRPr="001E0409" w:rsidDel="00AF222E">
                <w:rPr>
                  <w:rFonts w:hint="eastAsia"/>
                  <w:strike/>
                  <w:szCs w:val="21"/>
                  <w:rPrChange w:id="168" w:author="chen siyuan" w:date="2022-03-03T16:43:00Z">
                    <w:rPr>
                      <w:rFonts w:hint="eastAsia"/>
                      <w:szCs w:val="21"/>
                    </w:rPr>
                  </w:rPrChange>
                </w:rPr>
                <w:delText>基于</w:delText>
              </w:r>
              <w:r w:rsidR="00B75BA8" w:rsidRPr="001E0409" w:rsidDel="00AF222E">
                <w:rPr>
                  <w:rFonts w:hint="eastAsia"/>
                  <w:strike/>
                  <w:szCs w:val="21"/>
                  <w:rPrChange w:id="169" w:author="chen siyuan" w:date="2022-03-03T16:43:00Z">
                    <w:rPr>
                      <w:rFonts w:hint="eastAsia"/>
                      <w:szCs w:val="21"/>
                    </w:rPr>
                  </w:rPrChange>
                </w:rPr>
                <w:delText>电镜图像的</w:delText>
              </w:r>
              <w:r w:rsidRPr="001E0409" w:rsidDel="00AF222E">
                <w:rPr>
                  <w:rFonts w:hint="eastAsia"/>
                  <w:strike/>
                  <w:szCs w:val="21"/>
                  <w:rPrChange w:id="170" w:author="chen siyuan" w:date="2022-03-03T16:43:00Z">
                    <w:rPr>
                      <w:rFonts w:hint="eastAsia"/>
                      <w:szCs w:val="21"/>
                    </w:rPr>
                  </w:rPrChange>
                </w:rPr>
                <w:delText>高效准确的</w:delText>
              </w:r>
              <w:r w:rsidR="00EE7F03" w:rsidRPr="001E0409" w:rsidDel="00AF222E">
                <w:rPr>
                  <w:rFonts w:hint="eastAsia"/>
                  <w:strike/>
                  <w:szCs w:val="21"/>
                  <w:rPrChange w:id="171" w:author="chen siyuan" w:date="2022-03-03T16:43:00Z">
                    <w:rPr>
                      <w:rFonts w:hint="eastAsia"/>
                      <w:szCs w:val="21"/>
                    </w:rPr>
                  </w:rPrChange>
                </w:rPr>
                <w:delText>果蝇</w:delText>
              </w:r>
              <w:r w:rsidRPr="001E0409" w:rsidDel="00AF222E">
                <w:rPr>
                  <w:rFonts w:hint="eastAsia"/>
                  <w:strike/>
                  <w:szCs w:val="21"/>
                  <w:rPrChange w:id="172" w:author="chen siyuan" w:date="2022-03-03T16:43:00Z">
                    <w:rPr>
                      <w:rFonts w:hint="eastAsia"/>
                      <w:szCs w:val="21"/>
                    </w:rPr>
                  </w:rPrChange>
                </w:rPr>
                <w:delText>全脑血管重建流程。</w:delText>
              </w:r>
            </w:del>
          </w:p>
          <w:p w14:paraId="19163496" w14:textId="77777777" w:rsidR="003F6980" w:rsidRPr="001E0409" w:rsidRDefault="003F6980" w:rsidP="006C7055">
            <w:pPr>
              <w:spacing w:line="312" w:lineRule="auto"/>
            </w:pPr>
          </w:p>
          <w:p w14:paraId="359A4B99" w14:textId="6EC8A0FB" w:rsidR="004D6A27" w:rsidRPr="001E0409" w:rsidRDefault="004D6A27" w:rsidP="006C7055">
            <w:pPr>
              <w:numPr>
                <w:ilvl w:val="0"/>
                <w:numId w:val="2"/>
              </w:numPr>
              <w:spacing w:line="312" w:lineRule="auto"/>
              <w:rPr>
                <w:ins w:id="173" w:author="Li Zhili" w:date="2022-02-28T15:52:00Z"/>
                <w:b/>
                <w:bCs/>
              </w:rPr>
            </w:pPr>
            <w:r w:rsidRPr="001E0409">
              <w:rPr>
                <w:rFonts w:hint="eastAsia"/>
                <w:b/>
                <w:bCs/>
              </w:rPr>
              <w:t>研究内容</w:t>
            </w:r>
            <w:r w:rsidR="00E842FC" w:rsidRPr="001E0409">
              <w:rPr>
                <w:b/>
                <w:bCs/>
              </w:rPr>
              <w:t xml:space="preserve"> </w:t>
            </w:r>
            <w:del w:id="174" w:author="chen siyuan" w:date="2022-02-25T14:26:00Z">
              <w:r w:rsidR="00E842FC" w:rsidRPr="001E0409" w:rsidDel="005847B8">
                <w:rPr>
                  <w:rFonts w:hint="eastAsia"/>
                  <w:b/>
                  <w:bCs/>
                </w:rPr>
                <w:delText>：</w:delText>
              </w:r>
            </w:del>
            <w:ins w:id="175" w:author="chen siyuan" w:date="2022-02-25T13:51:00Z">
              <w:r w:rsidR="0043512A" w:rsidRPr="001E0409" w:rsidDel="0043512A">
                <w:rPr>
                  <w:b/>
                  <w:bCs/>
                </w:rPr>
                <w:t xml:space="preserve"> </w:t>
              </w:r>
            </w:ins>
            <w:del w:id="176" w:author="chen siyuan" w:date="2022-02-25T13:51:00Z">
              <w:r w:rsidR="00E842FC" w:rsidRPr="001E0409" w:rsidDel="0043512A">
                <w:rPr>
                  <w:b/>
                  <w:bCs/>
                </w:rPr>
                <w:delText xml:space="preserve"> </w:delText>
              </w:r>
              <w:r w:rsidR="00E842FC" w:rsidRPr="001E0409" w:rsidDel="0043512A">
                <w:rPr>
                  <w:rFonts w:hint="eastAsia"/>
                  <w:b/>
                  <w:bCs/>
                  <w:rPrChange w:id="177" w:author="chen siyuan" w:date="2022-03-03T16:43:00Z">
                    <w:rPr>
                      <w:rFonts w:hint="eastAsia"/>
                      <w:b/>
                      <w:bCs/>
                      <w:color w:val="FF0000"/>
                    </w:rPr>
                  </w:rPrChange>
                </w:rPr>
                <w:delText>需要做什么，而不是做了什么</w:delText>
              </w:r>
            </w:del>
          </w:p>
          <w:p w14:paraId="70627BC4" w14:textId="2E4917A8" w:rsidR="00C7555A" w:rsidRDefault="00CE7674" w:rsidP="00C7555A">
            <w:pPr>
              <w:spacing w:line="312" w:lineRule="auto"/>
              <w:ind w:firstLineChars="200" w:firstLine="420"/>
              <w:rPr>
                <w:ins w:id="178" w:author="cxjustc" w:date="2022-03-05T08:53:00Z"/>
                <w:szCs w:val="21"/>
              </w:rPr>
              <w:pPrChange w:id="179" w:author="cxjustc" w:date="2022-03-05T08:52:00Z">
                <w:pPr>
                  <w:spacing w:before="240"/>
                  <w:ind w:firstLineChars="200" w:firstLine="420"/>
                </w:pPr>
              </w:pPrChange>
            </w:pPr>
            <w:ins w:id="180" w:author="Li Zhili" w:date="2022-02-28T15:52:00Z">
              <w:r w:rsidRPr="001E0409">
                <w:rPr>
                  <w:rFonts w:hint="eastAsia"/>
                  <w:szCs w:val="21"/>
                  <w:rPrChange w:id="181" w:author="chen siyuan" w:date="2022-03-03T16:43:00Z">
                    <w:rPr>
                      <w:rFonts w:hint="eastAsia"/>
                    </w:rPr>
                  </w:rPrChange>
                </w:rPr>
                <w:t>本课题以</w:t>
              </w:r>
            </w:ins>
            <w:ins w:id="182" w:author="cxjustc" w:date="2022-03-05T08:55:00Z">
              <w:r w:rsidR="00C7555A">
                <w:rPr>
                  <w:rFonts w:hint="eastAsia"/>
                  <w:szCs w:val="21"/>
                </w:rPr>
                <w:t>高分辨率电镜图像中的</w:t>
              </w:r>
              <w:r w:rsidR="00C7555A" w:rsidRPr="009F425C">
                <w:rPr>
                  <w:rFonts w:hint="eastAsia"/>
                  <w:szCs w:val="21"/>
                </w:rPr>
                <w:t>果蝇</w:t>
              </w:r>
              <w:r w:rsidR="00C7555A">
                <w:rPr>
                  <w:rFonts w:hint="eastAsia"/>
                  <w:szCs w:val="21"/>
                </w:rPr>
                <w:t>全脑</w:t>
              </w:r>
            </w:ins>
            <w:ins w:id="183" w:author="Li Zhili" w:date="2022-02-28T15:52:00Z">
              <w:del w:id="184" w:author="cxjustc" w:date="2022-03-05T08:55:00Z">
                <w:r w:rsidRPr="001E0409" w:rsidDel="00C7555A">
                  <w:rPr>
                    <w:rFonts w:hint="eastAsia"/>
                    <w:szCs w:val="21"/>
                    <w:rPrChange w:id="185" w:author="chen siyuan" w:date="2022-03-03T16:43:00Z">
                      <w:rPr>
                        <w:rFonts w:hint="eastAsia"/>
                      </w:rPr>
                    </w:rPrChange>
                  </w:rPr>
                  <w:delText>果蝇</w:delText>
                </w:r>
              </w:del>
              <w:r w:rsidRPr="001E0409">
                <w:rPr>
                  <w:rFonts w:hint="eastAsia"/>
                  <w:szCs w:val="21"/>
                  <w:rPrChange w:id="186" w:author="chen siyuan" w:date="2022-03-03T16:43:00Z">
                    <w:rPr>
                      <w:rFonts w:hint="eastAsia"/>
                    </w:rPr>
                  </w:rPrChange>
                </w:rPr>
                <w:t>血管</w:t>
              </w:r>
            </w:ins>
            <w:ins w:id="187" w:author="cxjustc" w:date="2022-03-05T08:55:00Z">
              <w:r w:rsidR="00C7555A">
                <w:rPr>
                  <w:rFonts w:hint="eastAsia"/>
                  <w:szCs w:val="21"/>
                </w:rPr>
                <w:t>通路三维重构</w:t>
              </w:r>
            </w:ins>
            <w:ins w:id="188" w:author="Li Zhili" w:date="2022-02-28T15:52:00Z">
              <w:r w:rsidRPr="001E0409">
                <w:rPr>
                  <w:rFonts w:hint="eastAsia"/>
                  <w:szCs w:val="21"/>
                  <w:rPrChange w:id="189" w:author="chen siyuan" w:date="2022-03-03T16:43:00Z">
                    <w:rPr>
                      <w:rFonts w:hint="eastAsia"/>
                    </w:rPr>
                  </w:rPrChange>
                </w:rPr>
                <w:t>为</w:t>
              </w:r>
              <w:del w:id="190" w:author="cxjustc" w:date="2022-03-05T08:55:00Z">
                <w:r w:rsidRPr="001E0409" w:rsidDel="00C7555A">
                  <w:rPr>
                    <w:rFonts w:hint="eastAsia"/>
                    <w:szCs w:val="21"/>
                    <w:rPrChange w:id="191" w:author="chen siyuan" w:date="2022-03-03T16:43:00Z">
                      <w:rPr>
                        <w:rFonts w:hint="eastAsia"/>
                      </w:rPr>
                    </w:rPrChange>
                  </w:rPr>
                  <w:delText>研究</w:delText>
                </w:r>
              </w:del>
              <w:r w:rsidRPr="001E0409">
                <w:rPr>
                  <w:rFonts w:hint="eastAsia"/>
                  <w:szCs w:val="21"/>
                  <w:rPrChange w:id="192" w:author="chen siyuan" w:date="2022-03-03T16:43:00Z">
                    <w:rPr>
                      <w:rFonts w:hint="eastAsia"/>
                    </w:rPr>
                  </w:rPrChange>
                </w:rPr>
                <w:t>目标，</w:t>
              </w:r>
            </w:ins>
            <w:ins w:id="193" w:author="cxjustc" w:date="2022-03-05T08:56:00Z">
              <w:r w:rsidR="00C7555A">
                <w:rPr>
                  <w:rFonts w:hint="eastAsia"/>
                  <w:szCs w:val="21"/>
                </w:rPr>
                <w:t>首先</w:t>
              </w:r>
            </w:ins>
            <w:ins w:id="194" w:author="cxjustc" w:date="2022-03-05T08:54:00Z">
              <w:r w:rsidR="00C7555A">
                <w:rPr>
                  <w:rFonts w:hint="eastAsia"/>
                  <w:szCs w:val="21"/>
                </w:rPr>
                <w:t>设计了图</w:t>
              </w:r>
            </w:ins>
            <w:ins w:id="195" w:author="cxjustc" w:date="2022-03-05T08:56:00Z">
              <w:r w:rsidR="00C7555A">
                <w:rPr>
                  <w:szCs w:val="21"/>
                </w:rPr>
                <w:t>2</w:t>
              </w:r>
            </w:ins>
            <w:ins w:id="196" w:author="cxjustc" w:date="2022-03-05T08:54:00Z">
              <w:r w:rsidR="00C7555A">
                <w:rPr>
                  <w:rFonts w:hint="eastAsia"/>
                  <w:szCs w:val="21"/>
                </w:rPr>
                <w:t>所示</w:t>
              </w:r>
            </w:ins>
            <w:ins w:id="197" w:author="cxjustc" w:date="2022-03-05T08:56:00Z">
              <w:r w:rsidR="00C7555A">
                <w:rPr>
                  <w:rFonts w:hint="eastAsia"/>
                  <w:szCs w:val="21"/>
                </w:rPr>
                <w:t>重建流程，针对重建过程中的关键问题，重</w:t>
              </w:r>
            </w:ins>
            <w:ins w:id="198" w:author="Li Zhili" w:date="2022-02-28T15:52:00Z">
              <w:del w:id="199" w:author="cxjustc" w:date="2022-03-05T08:56:00Z">
                <w:r w:rsidRPr="001E0409" w:rsidDel="00C7555A">
                  <w:rPr>
                    <w:rFonts w:hint="eastAsia"/>
                    <w:szCs w:val="21"/>
                    <w:rPrChange w:id="200" w:author="chen siyuan" w:date="2022-03-03T16:43:00Z">
                      <w:rPr>
                        <w:rFonts w:hint="eastAsia"/>
                      </w:rPr>
                    </w:rPrChange>
                  </w:rPr>
                  <w:delText>重</w:delText>
                </w:r>
              </w:del>
              <w:r w:rsidRPr="001E0409">
                <w:rPr>
                  <w:rFonts w:hint="eastAsia"/>
                  <w:szCs w:val="21"/>
                  <w:rPrChange w:id="201" w:author="chen siyuan" w:date="2022-03-03T16:43:00Z">
                    <w:rPr>
                      <w:rFonts w:hint="eastAsia"/>
                    </w:rPr>
                  </w:rPrChange>
                </w:rPr>
                <w:t>点研究</w:t>
              </w:r>
            </w:ins>
            <w:ins w:id="202" w:author="cxjustc" w:date="2022-03-05T08:56:00Z">
              <w:r w:rsidR="00C7555A">
                <w:rPr>
                  <w:rFonts w:hint="eastAsia"/>
                  <w:szCs w:val="21"/>
                </w:rPr>
                <w:t>血管分割和血管重建</w:t>
              </w:r>
            </w:ins>
            <w:ins w:id="203" w:author="Li Zhili" w:date="2022-02-28T15:52:00Z">
              <w:del w:id="204" w:author="cxjustc" w:date="2022-03-05T08:47:00Z">
                <w:r w:rsidRPr="001E0409" w:rsidDel="006B2594">
                  <w:rPr>
                    <w:rFonts w:hint="eastAsia"/>
                    <w:szCs w:val="21"/>
                    <w:rPrChange w:id="205" w:author="chen siyuan" w:date="2022-03-03T16:43:00Z">
                      <w:rPr>
                        <w:rFonts w:hint="eastAsia"/>
                      </w:rPr>
                    </w:rPrChange>
                  </w:rPr>
                  <w:delText>以下</w:delText>
                </w:r>
              </w:del>
              <w:r w:rsidRPr="001E0409">
                <w:rPr>
                  <w:rFonts w:hint="eastAsia"/>
                  <w:szCs w:val="21"/>
                  <w:rPrChange w:id="206" w:author="chen siyuan" w:date="2022-03-03T16:43:00Z">
                    <w:rPr>
                      <w:rFonts w:hint="eastAsia"/>
                    </w:rPr>
                  </w:rPrChange>
                </w:rPr>
                <w:t>两个内容，</w:t>
              </w:r>
            </w:ins>
            <w:ins w:id="207" w:author="cxjustc" w:date="2022-03-05T08:47:00Z">
              <w:r w:rsidR="006B2594" w:rsidRPr="006B2594">
                <w:rPr>
                  <w:rFonts w:hint="eastAsia"/>
                  <w:szCs w:val="21"/>
                  <w:highlight w:val="yellow"/>
                  <w:rPrChange w:id="208" w:author="cxjustc" w:date="2022-03-05T08:47:00Z">
                    <w:rPr>
                      <w:rFonts w:hint="eastAsia"/>
                      <w:szCs w:val="21"/>
                    </w:rPr>
                  </w:rPrChange>
                </w:rPr>
                <w:t>首先研究</w:t>
              </w:r>
              <w:r w:rsidR="006B2594" w:rsidRPr="00C7555A">
                <w:rPr>
                  <w:rFonts w:hint="eastAsia"/>
                  <w:b/>
                  <w:szCs w:val="21"/>
                  <w:highlight w:val="yellow"/>
                  <w:rPrChange w:id="209" w:author="cxjustc" w:date="2022-03-05T08:51:00Z">
                    <w:rPr>
                      <w:rFonts w:hint="eastAsia"/>
                      <w:szCs w:val="21"/>
                    </w:rPr>
                  </w:rPrChange>
                </w:rPr>
                <w:t>高分辨率电镜图像中的</w:t>
              </w:r>
            </w:ins>
            <w:ins w:id="210" w:author="cxjustc" w:date="2022-03-05T08:48:00Z">
              <w:r w:rsidR="006B2594" w:rsidRPr="00C7555A">
                <w:rPr>
                  <w:rFonts w:hint="eastAsia"/>
                  <w:b/>
                  <w:szCs w:val="21"/>
                  <w:highlight w:val="yellow"/>
                  <w:rPrChange w:id="211" w:author="cxjustc" w:date="2022-03-05T08:51:00Z">
                    <w:rPr>
                      <w:rFonts w:hint="eastAsia"/>
                      <w:szCs w:val="21"/>
                      <w:highlight w:val="yellow"/>
                    </w:rPr>
                  </w:rPrChange>
                </w:rPr>
                <w:t>鲁棒</w:t>
              </w:r>
            </w:ins>
            <w:ins w:id="212" w:author="cxjustc" w:date="2022-03-05T08:47:00Z">
              <w:r w:rsidR="006B2594" w:rsidRPr="00C7555A">
                <w:rPr>
                  <w:rFonts w:hint="eastAsia"/>
                  <w:b/>
                  <w:szCs w:val="21"/>
                  <w:highlight w:val="yellow"/>
                  <w:rPrChange w:id="213" w:author="cxjustc" w:date="2022-03-05T08:51:00Z">
                    <w:rPr>
                      <w:rFonts w:hint="eastAsia"/>
                      <w:szCs w:val="21"/>
                    </w:rPr>
                  </w:rPrChange>
                </w:rPr>
                <w:t>血管</w:t>
              </w:r>
            </w:ins>
            <w:ins w:id="214" w:author="cxjustc" w:date="2022-03-05T08:48:00Z">
              <w:r w:rsidR="006B2594" w:rsidRPr="00C7555A">
                <w:rPr>
                  <w:rFonts w:hint="eastAsia"/>
                  <w:b/>
                  <w:szCs w:val="21"/>
                  <w:highlight w:val="yellow"/>
                  <w:rPrChange w:id="215" w:author="cxjustc" w:date="2022-03-05T08:51:00Z">
                    <w:rPr>
                      <w:rFonts w:hint="eastAsia"/>
                      <w:szCs w:val="21"/>
                      <w:highlight w:val="yellow"/>
                    </w:rPr>
                  </w:rPrChange>
                </w:rPr>
                <w:t>区域</w:t>
              </w:r>
            </w:ins>
            <w:ins w:id="216" w:author="cxjustc" w:date="2022-03-05T08:47:00Z">
              <w:r w:rsidR="006B2594" w:rsidRPr="00C7555A">
                <w:rPr>
                  <w:rFonts w:hint="eastAsia"/>
                  <w:b/>
                  <w:szCs w:val="21"/>
                  <w:highlight w:val="yellow"/>
                  <w:rPrChange w:id="217" w:author="cxjustc" w:date="2022-03-05T08:51:00Z">
                    <w:rPr>
                      <w:rFonts w:hint="eastAsia"/>
                      <w:szCs w:val="21"/>
                    </w:rPr>
                  </w:rPrChange>
                </w:rPr>
                <w:t>分割</w:t>
              </w:r>
              <w:r w:rsidR="006B2594" w:rsidRPr="006B2594">
                <w:rPr>
                  <w:rFonts w:hint="eastAsia"/>
                  <w:szCs w:val="21"/>
                  <w:highlight w:val="yellow"/>
                  <w:rPrChange w:id="218" w:author="cxjustc" w:date="2022-03-05T08:47:00Z">
                    <w:rPr>
                      <w:rFonts w:hint="eastAsia"/>
                      <w:szCs w:val="21"/>
                    </w:rPr>
                  </w:rPrChange>
                </w:rPr>
                <w:t>方法</w:t>
              </w:r>
              <w:r w:rsidR="006B2594">
                <w:rPr>
                  <w:rFonts w:hint="eastAsia"/>
                  <w:szCs w:val="21"/>
                  <w:highlight w:val="yellow"/>
                </w:rPr>
                <w:t>，</w:t>
              </w:r>
            </w:ins>
            <w:ins w:id="219" w:author="cxjustc" w:date="2022-03-05T08:48:00Z">
              <w:r w:rsidR="006B2594">
                <w:rPr>
                  <w:rFonts w:hint="eastAsia"/>
                  <w:szCs w:val="21"/>
                  <w:highlight w:val="yellow"/>
                </w:rPr>
                <w:t>以在全脑范围内不同脑区、不同血管形态的准确提取</w:t>
              </w:r>
            </w:ins>
            <w:ins w:id="220" w:author="cxjustc" w:date="2022-03-05T08:49:00Z">
              <w:r w:rsidR="006B2594">
                <w:rPr>
                  <w:rFonts w:hint="eastAsia"/>
                  <w:szCs w:val="21"/>
                </w:rPr>
                <w:t>；</w:t>
              </w:r>
              <w:r w:rsidR="006B2594" w:rsidRPr="00C7555A">
                <w:rPr>
                  <w:rFonts w:hint="eastAsia"/>
                  <w:szCs w:val="21"/>
                  <w:highlight w:val="yellow"/>
                  <w:rPrChange w:id="221" w:author="cxjustc" w:date="2022-03-05T08:50:00Z">
                    <w:rPr>
                      <w:rFonts w:hint="eastAsia"/>
                      <w:szCs w:val="21"/>
                    </w:rPr>
                  </w:rPrChange>
                </w:rPr>
                <w:t>其次，研究</w:t>
              </w:r>
            </w:ins>
            <w:ins w:id="222" w:author="cxjustc" w:date="2022-03-05T08:55:00Z">
              <w:r w:rsidR="00C7555A">
                <w:rPr>
                  <w:rFonts w:hint="eastAsia"/>
                  <w:szCs w:val="21"/>
                  <w:highlight w:val="yellow"/>
                </w:rPr>
                <w:t>果蝇</w:t>
              </w:r>
            </w:ins>
            <w:ins w:id="223" w:author="cxjustc" w:date="2022-03-05T08:49:00Z">
              <w:r w:rsidR="00C7555A">
                <w:rPr>
                  <w:rFonts w:hint="eastAsia"/>
                  <w:b/>
                  <w:szCs w:val="21"/>
                  <w:highlight w:val="yellow"/>
                  <w:rPrChange w:id="224" w:author="cxjustc" w:date="2022-03-05T08:51:00Z">
                    <w:rPr>
                      <w:rFonts w:hint="eastAsia"/>
                      <w:b/>
                      <w:szCs w:val="21"/>
                      <w:highlight w:val="yellow"/>
                    </w:rPr>
                  </w:rPrChange>
                </w:rPr>
                <w:t>全脑血管</w:t>
              </w:r>
            </w:ins>
            <w:ins w:id="225" w:author="cxjustc" w:date="2022-03-05T08:55:00Z">
              <w:r w:rsidR="00C7555A">
                <w:rPr>
                  <w:rFonts w:hint="eastAsia"/>
                  <w:b/>
                  <w:szCs w:val="21"/>
                  <w:highlight w:val="yellow"/>
                </w:rPr>
                <w:t>通路</w:t>
              </w:r>
            </w:ins>
            <w:ins w:id="226" w:author="cxjustc" w:date="2022-03-05T08:49:00Z">
              <w:r w:rsidR="006B2594" w:rsidRPr="00C7555A">
                <w:rPr>
                  <w:rFonts w:hint="eastAsia"/>
                  <w:b/>
                  <w:szCs w:val="21"/>
                  <w:highlight w:val="yellow"/>
                  <w:rPrChange w:id="227" w:author="cxjustc" w:date="2022-03-05T08:51:00Z">
                    <w:rPr>
                      <w:rFonts w:hint="eastAsia"/>
                      <w:szCs w:val="21"/>
                    </w:rPr>
                  </w:rPrChange>
                </w:rPr>
                <w:t>重构</w:t>
              </w:r>
            </w:ins>
            <w:ins w:id="228" w:author="cxjustc" w:date="2022-03-05T08:51:00Z">
              <w:r w:rsidR="00C7555A">
                <w:rPr>
                  <w:rFonts w:hint="eastAsia"/>
                  <w:szCs w:val="21"/>
                  <w:highlight w:val="yellow"/>
                </w:rPr>
                <w:t>方法</w:t>
              </w:r>
            </w:ins>
            <w:ins w:id="229" w:author="cxjustc" w:date="2022-03-05T08:49:00Z">
              <w:r w:rsidR="006B2594" w:rsidRPr="00C7555A">
                <w:rPr>
                  <w:rFonts w:hint="eastAsia"/>
                  <w:szCs w:val="21"/>
                  <w:highlight w:val="yellow"/>
                  <w:rPrChange w:id="230" w:author="cxjustc" w:date="2022-03-05T08:50:00Z">
                    <w:rPr>
                      <w:rFonts w:hint="eastAsia"/>
                      <w:szCs w:val="21"/>
                    </w:rPr>
                  </w:rPrChange>
                </w:rPr>
                <w:t>，针对局部分割获得不连续、边界不准确等问题，</w:t>
              </w:r>
            </w:ins>
            <w:ins w:id="231" w:author="cxjustc" w:date="2022-03-05T08:50:00Z">
              <w:r w:rsidR="006B2594" w:rsidRPr="00C7555A">
                <w:rPr>
                  <w:rFonts w:hint="eastAsia"/>
                  <w:szCs w:val="21"/>
                  <w:highlight w:val="yellow"/>
                  <w:rPrChange w:id="232" w:author="cxjustc" w:date="2022-03-05T08:50:00Z">
                    <w:rPr>
                      <w:rFonts w:hint="eastAsia"/>
                      <w:szCs w:val="21"/>
                    </w:rPr>
                  </w:rPrChange>
                </w:rPr>
                <w:t>基于血管通路形态特征进行连通性判断</w:t>
              </w:r>
              <w:r w:rsidR="006B2594">
                <w:rPr>
                  <w:rFonts w:hint="eastAsia"/>
                  <w:szCs w:val="21"/>
                </w:rPr>
                <w:t>，</w:t>
              </w:r>
            </w:ins>
            <w:ins w:id="233" w:author="Li Zhili" w:date="2022-02-28T15:52:00Z">
              <w:del w:id="234" w:author="cxjustc" w:date="2022-03-05T08:46:00Z">
                <w:r w:rsidRPr="001E0409" w:rsidDel="006B2594">
                  <w:rPr>
                    <w:rFonts w:hint="eastAsia"/>
                    <w:szCs w:val="21"/>
                    <w:rPrChange w:id="235" w:author="chen siyuan" w:date="2022-03-03T16:43:00Z">
                      <w:rPr>
                        <w:rFonts w:hint="eastAsia"/>
                      </w:rPr>
                    </w:rPrChange>
                  </w:rPr>
                  <w:delText>一是</w:delText>
                </w:r>
                <w:r w:rsidRPr="001E0409" w:rsidDel="006B2594">
                  <w:rPr>
                    <w:rFonts w:hint="eastAsia"/>
                    <w:szCs w:val="21"/>
                    <w:rPrChange w:id="236" w:author="chen siyuan" w:date="2022-03-03T16:43:00Z">
                      <w:rPr>
                        <w:rFonts w:hint="eastAsia"/>
                        <w:b/>
                        <w:bCs/>
                      </w:rPr>
                    </w:rPrChange>
                  </w:rPr>
                  <w:delText>提出一种</w:delText>
                </w:r>
              </w:del>
            </w:ins>
            <w:ins w:id="237" w:author="Li Zhili" w:date="2022-02-28T16:00:00Z">
              <w:del w:id="238" w:author="cxjustc" w:date="2022-03-05T08:46:00Z">
                <w:r w:rsidR="00A5726A" w:rsidRPr="001E0409" w:rsidDel="006B2594">
                  <w:rPr>
                    <w:rFonts w:hint="eastAsia"/>
                    <w:szCs w:val="21"/>
                    <w:rPrChange w:id="239" w:author="chen siyuan" w:date="2022-03-03T16:43:00Z">
                      <w:rPr>
                        <w:rFonts w:hint="eastAsia"/>
                        <w:b/>
                        <w:bCs/>
                      </w:rPr>
                    </w:rPrChange>
                  </w:rPr>
                  <w:delText>基于</w:delText>
                </w:r>
                <w:r w:rsidR="00A5726A" w:rsidRPr="001E0409" w:rsidDel="006B2594">
                  <w:rPr>
                    <w:szCs w:val="21"/>
                    <w:rPrChange w:id="240" w:author="chen siyuan" w:date="2022-03-03T16:43:00Z">
                      <w:rPr>
                        <w:b/>
                        <w:bCs/>
                      </w:rPr>
                    </w:rPrChange>
                  </w:rPr>
                  <w:delText>3D U-Net</w:delText>
                </w:r>
                <w:r w:rsidR="00A5726A" w:rsidRPr="001E0409" w:rsidDel="006B2594">
                  <w:rPr>
                    <w:rFonts w:hint="eastAsia"/>
                    <w:szCs w:val="21"/>
                    <w:rPrChange w:id="241" w:author="chen siyuan" w:date="2022-03-03T16:43:00Z">
                      <w:rPr>
                        <w:rFonts w:hint="eastAsia"/>
                        <w:b/>
                        <w:bCs/>
                      </w:rPr>
                    </w:rPrChange>
                  </w:rPr>
                  <w:delText>的</w:delText>
                </w:r>
              </w:del>
            </w:ins>
            <w:ins w:id="242" w:author="Li Zhili" w:date="2022-02-28T15:54:00Z">
              <w:del w:id="243" w:author="cxjustc" w:date="2022-03-05T08:46:00Z">
                <w:r w:rsidR="0054258E" w:rsidRPr="001E0409" w:rsidDel="006B2594">
                  <w:rPr>
                    <w:rFonts w:hint="eastAsia"/>
                    <w:szCs w:val="21"/>
                    <w:rPrChange w:id="244" w:author="chen siyuan" w:date="2022-03-03T16:43:00Z">
                      <w:rPr>
                        <w:rFonts w:hint="eastAsia"/>
                        <w:b/>
                        <w:bCs/>
                      </w:rPr>
                    </w:rPrChange>
                  </w:rPr>
                  <w:delText>各向异性</w:delText>
                </w:r>
              </w:del>
            </w:ins>
            <w:ins w:id="245" w:author="Li Zhili" w:date="2022-02-28T15:52:00Z">
              <w:del w:id="246" w:author="cxjustc" w:date="2022-03-05T08:46:00Z">
                <w:r w:rsidRPr="001E0409" w:rsidDel="006B2594">
                  <w:rPr>
                    <w:rFonts w:hint="eastAsia"/>
                    <w:szCs w:val="21"/>
                    <w:rPrChange w:id="247" w:author="chen siyuan" w:date="2022-03-03T16:43:00Z">
                      <w:rPr>
                        <w:rFonts w:hint="eastAsia"/>
                        <w:b/>
                        <w:bCs/>
                      </w:rPr>
                    </w:rPrChange>
                  </w:rPr>
                  <w:delText>分割算法，</w:delText>
                </w:r>
              </w:del>
            </w:ins>
            <w:ins w:id="248" w:author="Li Zhili" w:date="2022-02-28T16:05:00Z">
              <w:del w:id="249" w:author="cxjustc" w:date="2022-03-05T08:46:00Z">
                <w:r w:rsidR="006A5D5A" w:rsidRPr="001E0409" w:rsidDel="006B2594">
                  <w:rPr>
                    <w:rFonts w:hint="eastAsia"/>
                    <w:szCs w:val="21"/>
                    <w:rPrChange w:id="250" w:author="chen siyuan" w:date="2022-03-03T16:43:00Z">
                      <w:rPr>
                        <w:rFonts w:hint="eastAsia"/>
                        <w:b/>
                        <w:bCs/>
                      </w:rPr>
                    </w:rPrChange>
                  </w:rPr>
                  <w:delText>提高全脑血管分割的精度和效率</w:delText>
                </w:r>
              </w:del>
            </w:ins>
            <w:ins w:id="251" w:author="Li Zhili" w:date="2022-02-28T15:52:00Z">
              <w:del w:id="252" w:author="cxjustc" w:date="2022-03-05T08:46:00Z">
                <w:r w:rsidRPr="001E0409" w:rsidDel="006B2594">
                  <w:rPr>
                    <w:rFonts w:hint="eastAsia"/>
                    <w:szCs w:val="21"/>
                    <w:rPrChange w:id="253" w:author="chen siyuan" w:date="2022-03-03T16:43:00Z">
                      <w:rPr>
                        <w:rFonts w:hint="eastAsia"/>
                      </w:rPr>
                    </w:rPrChange>
                  </w:rPr>
                  <w:delText>；二是</w:delText>
                </w:r>
              </w:del>
            </w:ins>
            <w:ins w:id="254" w:author="Li Zhili" w:date="2022-02-28T15:59:00Z">
              <w:del w:id="255" w:author="cxjustc" w:date="2022-03-05T08:46:00Z">
                <w:r w:rsidR="00A637C7" w:rsidRPr="001E0409" w:rsidDel="006B2594">
                  <w:rPr>
                    <w:rFonts w:hint="eastAsia"/>
                    <w:szCs w:val="21"/>
                    <w:rPrChange w:id="256" w:author="chen siyuan" w:date="2022-03-03T16:43:00Z">
                      <w:rPr>
                        <w:rFonts w:hint="eastAsia"/>
                        <w:b/>
                        <w:bCs/>
                      </w:rPr>
                    </w:rPrChange>
                  </w:rPr>
                  <w:delText>实现一种</w:delText>
                </w:r>
              </w:del>
            </w:ins>
            <w:ins w:id="257" w:author="Li Zhili" w:date="2022-02-28T15:58:00Z">
              <w:del w:id="258" w:author="cxjustc" w:date="2022-03-05T08:46:00Z">
                <w:r w:rsidR="00A637C7" w:rsidRPr="001E0409" w:rsidDel="006B2594">
                  <w:rPr>
                    <w:rFonts w:hint="eastAsia"/>
                    <w:szCs w:val="21"/>
                    <w:rPrChange w:id="259" w:author="chen siyuan" w:date="2022-03-03T16:43:00Z">
                      <w:rPr>
                        <w:rFonts w:hint="eastAsia"/>
                        <w:b/>
                        <w:bCs/>
                      </w:rPr>
                    </w:rPrChange>
                  </w:rPr>
                  <w:delText>简洁有效的连接算法</w:delText>
                </w:r>
              </w:del>
            </w:ins>
            <w:ins w:id="260" w:author="Li Zhili" w:date="2022-02-28T15:59:00Z">
              <w:del w:id="261" w:author="cxjustc" w:date="2022-03-05T08:46:00Z">
                <w:r w:rsidR="00A637C7" w:rsidRPr="001E0409" w:rsidDel="006B2594">
                  <w:rPr>
                    <w:rFonts w:hint="eastAsia"/>
                    <w:szCs w:val="21"/>
                    <w:rPrChange w:id="262" w:author="chen siyuan" w:date="2022-03-03T16:43:00Z">
                      <w:rPr>
                        <w:rFonts w:hint="eastAsia"/>
                        <w:b/>
                        <w:bCs/>
                      </w:rPr>
                    </w:rPrChange>
                  </w:rPr>
                  <w:delText>，</w:delText>
                </w:r>
              </w:del>
            </w:ins>
            <w:ins w:id="263" w:author="Li Zhili" w:date="2022-02-28T16:09:00Z">
              <w:del w:id="264" w:author="cxjustc" w:date="2022-03-05T08:46:00Z">
                <w:r w:rsidR="00D05538" w:rsidRPr="001E0409" w:rsidDel="006B2594">
                  <w:rPr>
                    <w:rFonts w:hint="eastAsia"/>
                    <w:szCs w:val="21"/>
                    <w:rPrChange w:id="265" w:author="chen siyuan" w:date="2022-03-03T16:43:00Z">
                      <w:rPr>
                        <w:rFonts w:hint="eastAsia"/>
                        <w:b/>
                        <w:bCs/>
                        <w:color w:val="FF0000"/>
                      </w:rPr>
                    </w:rPrChange>
                  </w:rPr>
                  <w:delText>以</w:delText>
                </w:r>
              </w:del>
            </w:ins>
            <w:ins w:id="266" w:author="Li Zhili" w:date="2022-02-28T15:58:00Z">
              <w:del w:id="267" w:author="cxjustc" w:date="2022-03-05T08:46:00Z">
                <w:r w:rsidR="00A637C7" w:rsidRPr="001E0409" w:rsidDel="006B2594">
                  <w:rPr>
                    <w:rFonts w:hint="eastAsia"/>
                    <w:szCs w:val="21"/>
                    <w:rPrChange w:id="268" w:author="chen siyuan" w:date="2022-03-03T16:43:00Z">
                      <w:rPr>
                        <w:rFonts w:hint="eastAsia"/>
                        <w:b/>
                        <w:bCs/>
                      </w:rPr>
                    </w:rPrChange>
                  </w:rPr>
                  <w:delText>解决</w:delText>
                </w:r>
              </w:del>
            </w:ins>
            <w:ins w:id="269" w:author="Li Zhili" w:date="2022-02-28T16:10:00Z">
              <w:del w:id="270" w:author="cxjustc" w:date="2022-03-05T08:46:00Z">
                <w:r w:rsidR="00D05538" w:rsidRPr="001E0409" w:rsidDel="006B2594">
                  <w:rPr>
                    <w:rFonts w:hint="eastAsia"/>
                    <w:szCs w:val="21"/>
                    <w:rPrChange w:id="271" w:author="chen siyuan" w:date="2022-03-03T16:43:00Z">
                      <w:rPr>
                        <w:rFonts w:hint="eastAsia"/>
                        <w:b/>
                        <w:bCs/>
                        <w:color w:val="FF0000"/>
                      </w:rPr>
                    </w:rPrChange>
                  </w:rPr>
                  <w:delText>全脑血管分割结果中的</w:delText>
                </w:r>
              </w:del>
            </w:ins>
            <w:ins w:id="272" w:author="Li Zhili" w:date="2022-02-28T15:58:00Z">
              <w:del w:id="273" w:author="cxjustc" w:date="2022-03-05T08:46:00Z">
                <w:r w:rsidR="00A637C7" w:rsidRPr="001E0409" w:rsidDel="006B2594">
                  <w:rPr>
                    <w:rFonts w:hint="eastAsia"/>
                    <w:szCs w:val="21"/>
                    <w:rPrChange w:id="274" w:author="chen siyuan" w:date="2022-03-03T16:43:00Z">
                      <w:rPr>
                        <w:rFonts w:hint="eastAsia"/>
                        <w:b/>
                        <w:bCs/>
                      </w:rPr>
                    </w:rPrChange>
                  </w:rPr>
                  <w:delText>断裂问题，</w:delText>
                </w:r>
              </w:del>
            </w:ins>
            <w:ins w:id="275" w:author="Li Zhili" w:date="2022-02-28T16:10:00Z">
              <w:r w:rsidR="00D05538" w:rsidRPr="001E0409">
                <w:rPr>
                  <w:rFonts w:hint="eastAsia"/>
                  <w:szCs w:val="21"/>
                  <w:rPrChange w:id="276" w:author="chen siyuan" w:date="2022-03-03T16:43:00Z">
                    <w:rPr>
                      <w:rFonts w:hint="eastAsia"/>
                      <w:b/>
                      <w:bCs/>
                      <w:color w:val="FF0000"/>
                    </w:rPr>
                  </w:rPrChange>
                </w:rPr>
                <w:t>最终</w:t>
              </w:r>
            </w:ins>
            <w:ins w:id="277" w:author="Li Zhili" w:date="2022-02-28T15:58:00Z">
              <w:r w:rsidR="00A637C7" w:rsidRPr="001E0409">
                <w:rPr>
                  <w:rFonts w:hint="eastAsia"/>
                  <w:szCs w:val="21"/>
                  <w:rPrChange w:id="278" w:author="chen siyuan" w:date="2022-03-03T16:43:00Z">
                    <w:rPr>
                      <w:rFonts w:hint="eastAsia"/>
                      <w:b/>
                      <w:bCs/>
                    </w:rPr>
                  </w:rPrChange>
                </w:rPr>
                <w:t>得到一个</w:t>
              </w:r>
            </w:ins>
            <w:ins w:id="279" w:author="Li Zhili" w:date="2022-02-28T16:08:00Z">
              <w:r w:rsidR="00FF7DE0" w:rsidRPr="001E0409">
                <w:rPr>
                  <w:rFonts w:hint="eastAsia"/>
                  <w:szCs w:val="21"/>
                  <w:rPrChange w:id="280" w:author="chen siyuan" w:date="2022-03-03T16:43:00Z">
                    <w:rPr>
                      <w:rFonts w:hint="eastAsia"/>
                      <w:b/>
                      <w:bCs/>
                    </w:rPr>
                  </w:rPrChange>
                </w:rPr>
                <w:t>较为完整</w:t>
              </w:r>
            </w:ins>
            <w:ins w:id="281" w:author="Li Zhili" w:date="2022-02-28T15:59:00Z">
              <w:r w:rsidR="00A637C7" w:rsidRPr="001E0409">
                <w:rPr>
                  <w:rFonts w:hint="eastAsia"/>
                  <w:szCs w:val="21"/>
                  <w:rPrChange w:id="282" w:author="chen siyuan" w:date="2022-03-03T16:43:00Z">
                    <w:rPr>
                      <w:rFonts w:hint="eastAsia"/>
                      <w:b/>
                      <w:bCs/>
                    </w:rPr>
                  </w:rPrChange>
                </w:rPr>
                <w:t>的全脑血管拓扑</w:t>
              </w:r>
            </w:ins>
            <w:ins w:id="283" w:author="Li Zhili" w:date="2022-02-28T16:11:00Z">
              <w:r w:rsidR="00375F6B" w:rsidRPr="001E0409">
                <w:rPr>
                  <w:rFonts w:hint="eastAsia"/>
                  <w:szCs w:val="21"/>
                  <w:rPrChange w:id="284" w:author="chen siyuan" w:date="2022-03-03T16:43:00Z">
                    <w:rPr>
                      <w:rFonts w:hint="eastAsia"/>
                      <w:b/>
                      <w:bCs/>
                      <w:color w:val="FF0000"/>
                    </w:rPr>
                  </w:rPrChange>
                </w:rPr>
                <w:t>，</w:t>
              </w:r>
            </w:ins>
            <w:ins w:id="285" w:author="Li Zhili" w:date="2022-02-28T16:05:00Z">
              <w:r w:rsidR="006A5D5A" w:rsidRPr="001E0409">
                <w:rPr>
                  <w:rFonts w:hint="eastAsia"/>
                  <w:szCs w:val="21"/>
                  <w:rPrChange w:id="286" w:author="chen siyuan" w:date="2022-03-03T16:43:00Z">
                    <w:rPr>
                      <w:rFonts w:hint="eastAsia"/>
                      <w:b/>
                      <w:bCs/>
                    </w:rPr>
                  </w:rPrChange>
                </w:rPr>
                <w:t>并</w:t>
              </w:r>
            </w:ins>
            <w:ins w:id="287" w:author="Li Zhili" w:date="2022-02-28T16:08:00Z">
              <w:r w:rsidR="00031C72" w:rsidRPr="001E0409">
                <w:rPr>
                  <w:rFonts w:hint="eastAsia"/>
                  <w:szCs w:val="21"/>
                  <w:rPrChange w:id="288" w:author="chen siyuan" w:date="2022-03-03T16:43:00Z">
                    <w:rPr>
                      <w:rFonts w:hint="eastAsia"/>
                      <w:b/>
                      <w:bCs/>
                    </w:rPr>
                  </w:rPrChange>
                </w:rPr>
                <w:t>完成对果蝇全脑</w:t>
              </w:r>
            </w:ins>
            <w:ins w:id="289" w:author="Li Zhili" w:date="2022-02-28T16:06:00Z">
              <w:r w:rsidR="006A5D5A" w:rsidRPr="001E0409">
                <w:rPr>
                  <w:rFonts w:hint="eastAsia"/>
                  <w:szCs w:val="21"/>
                  <w:rPrChange w:id="290" w:author="chen siyuan" w:date="2022-03-03T16:43:00Z">
                    <w:rPr>
                      <w:rFonts w:hint="eastAsia"/>
                      <w:b/>
                      <w:bCs/>
                    </w:rPr>
                  </w:rPrChange>
                </w:rPr>
                <w:t>血管分布</w:t>
              </w:r>
            </w:ins>
            <w:ins w:id="291" w:author="Li Zhili" w:date="2022-02-28T16:09:00Z">
              <w:r w:rsidR="00031C72" w:rsidRPr="001E0409">
                <w:rPr>
                  <w:rFonts w:hint="eastAsia"/>
                  <w:szCs w:val="21"/>
                  <w:rPrChange w:id="292" w:author="chen siyuan" w:date="2022-03-03T16:43:00Z">
                    <w:rPr>
                      <w:rFonts w:hint="eastAsia"/>
                      <w:b/>
                      <w:bCs/>
                    </w:rPr>
                  </w:rPrChange>
                </w:rPr>
                <w:t>的</w:t>
              </w:r>
            </w:ins>
            <w:ins w:id="293" w:author="Li Zhili" w:date="2022-02-28T16:06:00Z">
              <w:r w:rsidR="006A5D5A" w:rsidRPr="001E0409">
                <w:rPr>
                  <w:rFonts w:hint="eastAsia"/>
                  <w:szCs w:val="21"/>
                  <w:rPrChange w:id="294" w:author="chen siyuan" w:date="2022-03-03T16:43:00Z">
                    <w:rPr>
                      <w:rFonts w:hint="eastAsia"/>
                      <w:b/>
                      <w:bCs/>
                    </w:rPr>
                  </w:rPrChange>
                </w:rPr>
                <w:t>生物</w:t>
              </w:r>
            </w:ins>
            <w:ins w:id="295" w:author="Li Zhili" w:date="2022-02-28T16:09:00Z">
              <w:r w:rsidR="00031C72" w:rsidRPr="001E0409">
                <w:rPr>
                  <w:rFonts w:hint="eastAsia"/>
                  <w:szCs w:val="21"/>
                  <w:rPrChange w:id="296" w:author="chen siyuan" w:date="2022-03-03T16:43:00Z">
                    <w:rPr>
                      <w:rFonts w:hint="eastAsia"/>
                      <w:b/>
                      <w:bCs/>
                    </w:rPr>
                  </w:rPrChange>
                </w:rPr>
                <w:t>统计</w:t>
              </w:r>
            </w:ins>
            <w:ins w:id="297" w:author="Li Zhili" w:date="2022-02-28T16:06:00Z">
              <w:r w:rsidR="006A5D5A" w:rsidRPr="001E0409">
                <w:rPr>
                  <w:rFonts w:hint="eastAsia"/>
                  <w:szCs w:val="21"/>
                  <w:rPrChange w:id="298" w:author="chen siyuan" w:date="2022-03-03T16:43:00Z">
                    <w:rPr>
                      <w:rFonts w:hint="eastAsia"/>
                      <w:b/>
                      <w:bCs/>
                    </w:rPr>
                  </w:rPrChange>
                </w:rPr>
                <w:t>分析</w:t>
              </w:r>
            </w:ins>
            <w:ins w:id="299" w:author="Li Zhili" w:date="2022-02-28T16:00:00Z">
              <w:r w:rsidR="00A5726A" w:rsidRPr="001E0409">
                <w:rPr>
                  <w:rFonts w:hint="eastAsia"/>
                  <w:szCs w:val="21"/>
                  <w:rPrChange w:id="300" w:author="chen siyuan" w:date="2022-03-03T16:43:00Z">
                    <w:rPr>
                      <w:rFonts w:hint="eastAsia"/>
                      <w:b/>
                      <w:bCs/>
                    </w:rPr>
                  </w:rPrChange>
                </w:rPr>
                <w:t>。</w:t>
              </w:r>
            </w:ins>
            <w:ins w:id="301" w:author="cxjustc" w:date="2022-03-05T08:52:00Z">
              <w:r w:rsidR="00C7555A">
                <w:rPr>
                  <w:rFonts w:hint="eastAsia"/>
                  <w:szCs w:val="21"/>
                </w:rPr>
                <w:t>具体</w:t>
              </w:r>
            </w:ins>
            <w:ins w:id="302" w:author="cxjustc" w:date="2022-03-05T08:53:00Z">
              <w:r w:rsidR="00C7555A">
                <w:rPr>
                  <w:rFonts w:hint="eastAsia"/>
                  <w:szCs w:val="21"/>
                </w:rPr>
                <w:t>地，</w:t>
              </w:r>
            </w:ins>
          </w:p>
          <w:p w14:paraId="38410410" w14:textId="0F00B606" w:rsidR="00C7555A" w:rsidRDefault="00C7555A" w:rsidP="00C7555A">
            <w:pPr>
              <w:numPr>
                <w:ilvl w:val="0"/>
                <w:numId w:val="26"/>
              </w:numPr>
              <w:spacing w:line="312" w:lineRule="auto"/>
              <w:rPr>
                <w:ins w:id="303" w:author="cxjustc" w:date="2022-03-05T08:53:00Z"/>
                <w:szCs w:val="21"/>
              </w:rPr>
              <w:pPrChange w:id="304" w:author="cxjustc" w:date="2022-03-05T08:53:00Z">
                <w:pPr>
                  <w:spacing w:before="240"/>
                  <w:ind w:firstLineChars="200" w:firstLine="420"/>
                </w:pPr>
              </w:pPrChange>
            </w:pPr>
            <w:ins w:id="305" w:author="cxjustc" w:date="2022-03-05T08:53:00Z">
              <w:r>
                <w:rPr>
                  <w:rFonts w:hint="eastAsia"/>
                  <w:szCs w:val="21"/>
                </w:rPr>
                <w:t>高分辨率电镜图像中的鲁棒血管分割</w:t>
              </w:r>
            </w:ins>
          </w:p>
          <w:p w14:paraId="2953CAD7" w14:textId="281C1C11" w:rsidR="00C7555A" w:rsidRPr="00C7555A" w:rsidRDefault="00C7555A" w:rsidP="00C7555A">
            <w:pPr>
              <w:spacing w:line="312" w:lineRule="auto"/>
              <w:rPr>
                <w:ins w:id="306" w:author="cxjustc" w:date="2022-03-05T08:53:00Z"/>
                <w:rFonts w:hint="eastAsia"/>
                <w:color w:val="FF0000"/>
                <w:szCs w:val="21"/>
                <w:rPrChange w:id="307" w:author="cxjustc" w:date="2022-03-05T08:58:00Z">
                  <w:rPr>
                    <w:ins w:id="308" w:author="cxjustc" w:date="2022-03-05T08:53:00Z"/>
                    <w:rFonts w:hint="eastAsia"/>
                    <w:szCs w:val="21"/>
                  </w:rPr>
                </w:rPrChange>
              </w:rPr>
              <w:pPrChange w:id="309" w:author="cxjustc" w:date="2022-03-05T08:53:00Z">
                <w:pPr>
                  <w:spacing w:before="240"/>
                  <w:ind w:firstLineChars="200" w:firstLine="420"/>
                </w:pPr>
              </w:pPrChange>
            </w:pPr>
            <w:ins w:id="310" w:author="cxjustc" w:date="2022-03-05T08:57:00Z">
              <w:r>
                <w:rPr>
                  <w:rFonts w:hint="eastAsia"/>
                  <w:szCs w:val="21"/>
                </w:rPr>
                <w:t xml:space="preserve"> </w:t>
              </w:r>
              <w:r>
                <w:rPr>
                  <w:szCs w:val="21"/>
                </w:rPr>
                <w:t xml:space="preserve">   </w:t>
              </w:r>
              <w:r w:rsidRPr="00C7555A">
                <w:rPr>
                  <w:rFonts w:hint="eastAsia"/>
                  <w:color w:val="FF0000"/>
                  <w:szCs w:val="21"/>
                  <w:rPrChange w:id="311" w:author="cxjustc" w:date="2022-03-05T08:58:00Z">
                    <w:rPr>
                      <w:rFonts w:hint="eastAsia"/>
                      <w:szCs w:val="21"/>
                    </w:rPr>
                  </w:rPrChange>
                </w:rPr>
                <w:t>描述果蝇电镜图像血管分割的问题、挑战、</w:t>
              </w:r>
            </w:ins>
            <w:ins w:id="312" w:author="cxjustc" w:date="2022-03-05T08:58:00Z">
              <w:r w:rsidRPr="00C7555A">
                <w:rPr>
                  <w:rFonts w:hint="eastAsia"/>
                  <w:color w:val="FF0000"/>
                  <w:szCs w:val="21"/>
                  <w:rPrChange w:id="313" w:author="cxjustc" w:date="2022-03-05T08:58:00Z">
                    <w:rPr>
                      <w:rFonts w:hint="eastAsia"/>
                      <w:szCs w:val="21"/>
                    </w:rPr>
                  </w:rPrChange>
                </w:rPr>
                <w:t>以及我们的思路。</w:t>
              </w:r>
            </w:ins>
          </w:p>
          <w:p w14:paraId="1164B24F" w14:textId="0F0787C9" w:rsidR="00C7555A" w:rsidRDefault="00C7555A" w:rsidP="00C7555A">
            <w:pPr>
              <w:numPr>
                <w:ilvl w:val="0"/>
                <w:numId w:val="26"/>
              </w:numPr>
              <w:spacing w:line="312" w:lineRule="auto"/>
              <w:rPr>
                <w:ins w:id="314" w:author="cxjustc" w:date="2022-03-05T08:53:00Z"/>
                <w:szCs w:val="21"/>
              </w:rPr>
              <w:pPrChange w:id="315" w:author="cxjustc" w:date="2022-03-05T08:53:00Z">
                <w:pPr>
                  <w:spacing w:before="240"/>
                  <w:ind w:firstLineChars="200" w:firstLine="420"/>
                </w:pPr>
              </w:pPrChange>
            </w:pPr>
            <w:ins w:id="316" w:author="cxjustc" w:date="2022-03-05T08:53:00Z">
              <w:r>
                <w:rPr>
                  <w:rFonts w:hint="eastAsia"/>
                  <w:szCs w:val="21"/>
                </w:rPr>
                <w:t>全脑血管</w:t>
              </w:r>
            </w:ins>
            <w:ins w:id="317" w:author="cxjustc" w:date="2022-03-05T08:55:00Z">
              <w:r>
                <w:rPr>
                  <w:rFonts w:hint="eastAsia"/>
                  <w:szCs w:val="21"/>
                </w:rPr>
                <w:t>通路</w:t>
              </w:r>
            </w:ins>
            <w:ins w:id="318" w:author="cxjustc" w:date="2022-03-05T08:53:00Z">
              <w:r>
                <w:rPr>
                  <w:rFonts w:hint="eastAsia"/>
                  <w:szCs w:val="21"/>
                </w:rPr>
                <w:t>重构</w:t>
              </w:r>
            </w:ins>
          </w:p>
          <w:p w14:paraId="53EFC462" w14:textId="2B411ADD" w:rsidR="00C7555A" w:rsidRPr="001E0409" w:rsidRDefault="00C7555A" w:rsidP="00C7555A">
            <w:pPr>
              <w:spacing w:line="312" w:lineRule="auto"/>
              <w:ind w:left="420"/>
              <w:rPr>
                <w:ins w:id="319" w:author="Li Zhili" w:date="2022-02-28T15:52:00Z"/>
                <w:rFonts w:hint="eastAsia"/>
                <w:szCs w:val="21"/>
                <w:rPrChange w:id="320" w:author="chen siyuan" w:date="2022-03-03T16:43:00Z">
                  <w:rPr>
                    <w:ins w:id="321" w:author="Li Zhili" w:date="2022-02-28T15:52:00Z"/>
                  </w:rPr>
                </w:rPrChange>
              </w:rPr>
              <w:pPrChange w:id="322" w:author="cxjustc" w:date="2022-03-05T08:58:00Z">
                <w:pPr>
                  <w:spacing w:before="240"/>
                  <w:ind w:firstLineChars="200" w:firstLine="420"/>
                </w:pPr>
              </w:pPrChange>
            </w:pPr>
            <w:ins w:id="323" w:author="cxjustc" w:date="2022-03-05T08:58:00Z">
              <w:r w:rsidRPr="009F425C">
                <w:rPr>
                  <w:rFonts w:hint="eastAsia"/>
                  <w:color w:val="FF0000"/>
                  <w:szCs w:val="21"/>
                </w:rPr>
                <w:t>描述果蝇</w:t>
              </w:r>
              <w:r>
                <w:rPr>
                  <w:rFonts w:hint="eastAsia"/>
                  <w:color w:val="FF0000"/>
                  <w:szCs w:val="21"/>
                </w:rPr>
                <w:t>全脑</w:t>
              </w:r>
              <w:r w:rsidRPr="009F425C">
                <w:rPr>
                  <w:rFonts w:hint="eastAsia"/>
                  <w:color w:val="FF0000"/>
                  <w:szCs w:val="21"/>
                </w:rPr>
                <w:t>血管</w:t>
              </w:r>
              <w:r>
                <w:rPr>
                  <w:rFonts w:hint="eastAsia"/>
                  <w:color w:val="FF0000"/>
                  <w:szCs w:val="21"/>
                </w:rPr>
                <w:t>重建</w:t>
              </w:r>
              <w:r w:rsidRPr="009F425C">
                <w:rPr>
                  <w:rFonts w:hint="eastAsia"/>
                  <w:color w:val="FF0000"/>
                  <w:szCs w:val="21"/>
                </w:rPr>
                <w:t>的问题、挑战、以及我们的思路。</w:t>
              </w:r>
            </w:ins>
          </w:p>
          <w:p w14:paraId="3B6041A8" w14:textId="44A24D1C" w:rsidR="00AF222E" w:rsidRPr="001E0409" w:rsidDel="00B6775D" w:rsidRDefault="00AF222E">
            <w:pPr>
              <w:spacing w:line="312" w:lineRule="auto"/>
              <w:ind w:firstLine="420"/>
              <w:rPr>
                <w:del w:id="324" w:author="chen siyuan" w:date="2022-02-28T20:24:00Z"/>
                <w:b/>
                <w:bCs/>
              </w:rPr>
              <w:pPrChange w:id="325" w:author="chen siyuan" w:date="2022-02-28T20:24:00Z">
                <w:pPr>
                  <w:numPr>
                    <w:numId w:val="2"/>
                  </w:numPr>
                  <w:spacing w:line="312" w:lineRule="auto"/>
                  <w:ind w:left="360" w:hanging="360"/>
                </w:pPr>
              </w:pPrChange>
            </w:pPr>
            <w:ins w:id="326" w:author="chen siyuan" w:date="2022-02-28T20:11:00Z">
              <w:r w:rsidRPr="001E0409">
                <w:rPr>
                  <w:rFonts w:hint="eastAsia"/>
                  <w:szCs w:val="21"/>
                </w:rPr>
                <w:lastRenderedPageBreak/>
                <w:t>为了准确高效地得到脑部血管的拓扑结构，多年来众多研究人员</w:t>
              </w:r>
            </w:ins>
            <w:ins w:id="327" w:author="chen siyuan" w:date="2022-02-28T20:14:00Z">
              <w:r w:rsidR="0097172C" w:rsidRPr="001E0409">
                <w:rPr>
                  <w:rFonts w:hint="eastAsia"/>
                  <w:szCs w:val="21"/>
                </w:rPr>
                <w:t>基于光镜图像</w:t>
              </w:r>
            </w:ins>
            <w:ins w:id="328" w:author="chen siyuan" w:date="2022-02-28T20:11:00Z">
              <w:r w:rsidRPr="001E0409">
                <w:rPr>
                  <w:rFonts w:hint="eastAsia"/>
                  <w:szCs w:val="21"/>
                </w:rPr>
                <w:t>对不同生物、不同部位的血管重建进行了大量研究工作，</w:t>
              </w:r>
            </w:ins>
            <w:ins w:id="329" w:author="chen siyuan" w:date="2022-02-28T20:16:00Z">
              <w:r w:rsidR="00FA1130" w:rsidRPr="001E0409">
                <w:rPr>
                  <w:rFonts w:hint="eastAsia"/>
                  <w:szCs w:val="21"/>
                </w:rPr>
                <w:t>但是</w:t>
              </w:r>
            </w:ins>
            <w:ins w:id="330" w:author="chen siyuan" w:date="2022-02-28T20:14:00Z">
              <w:r w:rsidR="0097172C" w:rsidRPr="001E0409">
                <w:rPr>
                  <w:rFonts w:hint="eastAsia"/>
                  <w:szCs w:val="21"/>
                </w:rPr>
                <w:t>目前还没有基于</w:t>
              </w:r>
            </w:ins>
            <w:ins w:id="331" w:author="chen siyuan" w:date="2022-02-28T20:13:00Z">
              <w:r w:rsidR="00C91086" w:rsidRPr="001E0409">
                <w:rPr>
                  <w:rFonts w:hint="eastAsia"/>
                  <w:szCs w:val="21"/>
                </w:rPr>
                <w:t>电镜图像</w:t>
              </w:r>
            </w:ins>
            <w:ins w:id="332" w:author="chen siyuan" w:date="2022-02-28T20:15:00Z">
              <w:r w:rsidR="0097172C" w:rsidRPr="001E0409">
                <w:rPr>
                  <w:rFonts w:hint="eastAsia"/>
                  <w:szCs w:val="21"/>
                </w:rPr>
                <w:t>的血管重建工作。</w:t>
              </w:r>
            </w:ins>
            <w:ins w:id="333" w:author="chen siyuan" w:date="2022-02-28T20:16:00Z">
              <w:r w:rsidR="00A74953" w:rsidRPr="001E0409">
                <w:rPr>
                  <w:rFonts w:hint="eastAsia"/>
                  <w:szCs w:val="21"/>
                </w:rPr>
                <w:t>血管重建工作</w:t>
              </w:r>
            </w:ins>
            <w:ins w:id="334" w:author="chen siyuan" w:date="2022-02-28T20:11:00Z">
              <w:r w:rsidRPr="001E0409">
                <w:rPr>
                  <w:rFonts w:hint="eastAsia"/>
                  <w:szCs w:val="21"/>
                </w:rPr>
                <w:t>可分为以下三个</w:t>
              </w:r>
            </w:ins>
            <w:ins w:id="335" w:author="chen siyuan" w:date="2022-02-28T20:18:00Z">
              <w:r w:rsidR="005E0DB3" w:rsidRPr="001E0409">
                <w:rPr>
                  <w:rFonts w:hint="eastAsia"/>
                  <w:szCs w:val="21"/>
                </w:rPr>
                <w:t>步骤</w:t>
              </w:r>
            </w:ins>
            <w:ins w:id="336" w:author="chen siyuan" w:date="2022-02-28T20:11:00Z">
              <w:r w:rsidRPr="001E0409">
                <w:rPr>
                  <w:rFonts w:hint="eastAsia"/>
                  <w:szCs w:val="21"/>
                </w:rPr>
                <w:t>：分割</w:t>
              </w:r>
            </w:ins>
            <w:ins w:id="337" w:author="chen siyuan" w:date="2022-02-28T20:15:00Z">
              <w:r w:rsidR="009F49E5" w:rsidRPr="001E0409">
                <w:rPr>
                  <w:rFonts w:hint="eastAsia"/>
                  <w:szCs w:val="21"/>
                </w:rPr>
                <w:t>原图</w:t>
              </w:r>
            </w:ins>
            <w:ins w:id="338" w:author="chen siyuan" w:date="2022-02-28T20:11:00Z">
              <w:r w:rsidRPr="001E0409">
                <w:rPr>
                  <w:rFonts w:hint="eastAsia"/>
                  <w:szCs w:val="21"/>
                </w:rPr>
                <w:t>得到分割图、追踪分割图得到血管的几何模型、基于形态分析修正拓扑结构。</w:t>
              </w:r>
            </w:ins>
            <w:ins w:id="339" w:author="chen siyuan" w:date="2022-02-28T20:17:00Z">
              <w:r w:rsidR="000A5692" w:rsidRPr="001E0409">
                <w:rPr>
                  <w:rFonts w:hint="eastAsia"/>
                  <w:szCs w:val="21"/>
                  <w:rPrChange w:id="340" w:author="chen siyuan" w:date="2022-03-03T16:43:00Z">
                    <w:rPr>
                      <w:rFonts w:hint="eastAsia"/>
                      <w:strike/>
                      <w:szCs w:val="21"/>
                    </w:rPr>
                  </w:rPrChange>
                </w:rPr>
                <w:t>目前脑血管分割的主流方法是三维卷积神经网络。此外血管拓扑结构的完整性、准确性也是各重建工作的焦点，为了获取准确的统计特征、拓扑结构，往往需要追踪、修正骨架处理。本课题针对以往方法存在的问题，设计了首个基于电镜图像的高效准确的果蝇全脑血管重建流程。</w:t>
              </w:r>
            </w:ins>
          </w:p>
          <w:p w14:paraId="4A28BF29" w14:textId="533C095F" w:rsidR="00AB7A0A" w:rsidRPr="001E0409" w:rsidDel="00B6775D" w:rsidRDefault="00AB7A0A">
            <w:pPr>
              <w:spacing w:line="312" w:lineRule="auto"/>
              <w:ind w:firstLine="420"/>
              <w:rPr>
                <w:del w:id="341" w:author="chen siyuan" w:date="2022-02-28T20:24:00Z"/>
                <w:szCs w:val="21"/>
              </w:rPr>
            </w:pPr>
            <w:del w:id="342" w:author="chen siyuan" w:date="2022-02-28T20:24:00Z">
              <w:r w:rsidRPr="001E0409" w:rsidDel="00B6775D">
                <w:rPr>
                  <w:rFonts w:hint="eastAsia"/>
                  <w:szCs w:val="21"/>
                </w:rPr>
                <w:delText>为了实现果蝇电镜图像的全脑血管</w:delText>
              </w:r>
              <w:r w:rsidR="008E67A7" w:rsidRPr="001E0409" w:rsidDel="00B6775D">
                <w:rPr>
                  <w:rFonts w:hint="eastAsia"/>
                  <w:szCs w:val="21"/>
                </w:rPr>
                <w:delText>三维</w:delText>
              </w:r>
              <w:r w:rsidRPr="001E0409" w:rsidDel="00B6775D">
                <w:rPr>
                  <w:rFonts w:hint="eastAsia"/>
                  <w:szCs w:val="21"/>
                </w:rPr>
                <w:delText>重建，本课题设计一种高效、精确的血管重建方法</w:delText>
              </w:r>
            </w:del>
            <w:del w:id="343" w:author="chen siyuan" w:date="2022-02-25T14:26:00Z">
              <w:r w:rsidRPr="001E0409" w:rsidDel="008214F2">
                <w:rPr>
                  <w:rFonts w:hint="eastAsia"/>
                  <w:szCs w:val="21"/>
                </w:rPr>
                <w:delText>。</w:delText>
              </w:r>
            </w:del>
            <w:del w:id="344" w:author="chen siyuan" w:date="2022-02-25T16:13:00Z">
              <w:r w:rsidRPr="001E0409" w:rsidDel="00DC7A47">
                <w:rPr>
                  <w:rFonts w:hint="eastAsia"/>
                  <w:szCs w:val="21"/>
                </w:rPr>
                <w:delText>血管分割和追踪</w:delText>
              </w:r>
            </w:del>
            <w:del w:id="345" w:author="chen siyuan" w:date="2022-02-28T20:24:00Z">
              <w:r w:rsidRPr="001E0409" w:rsidDel="00B6775D">
                <w:rPr>
                  <w:rFonts w:hint="eastAsia"/>
                  <w:szCs w:val="21"/>
                </w:rPr>
                <w:delText>得到全脑血管</w:delText>
              </w:r>
            </w:del>
            <w:del w:id="346" w:author="chen siyuan" w:date="2022-02-25T16:14:00Z">
              <w:r w:rsidRPr="001E0409" w:rsidDel="000154D9">
                <w:rPr>
                  <w:rFonts w:hint="eastAsia"/>
                  <w:szCs w:val="21"/>
                </w:rPr>
                <w:delText>重建模型后</w:delText>
              </w:r>
            </w:del>
            <w:del w:id="347" w:author="chen siyuan" w:date="2022-02-25T16:13:00Z">
              <w:r w:rsidRPr="001E0409" w:rsidDel="00DC7A47">
                <w:rPr>
                  <w:rFonts w:hint="eastAsia"/>
                  <w:szCs w:val="21"/>
                </w:rPr>
                <w:delText>，</w:delText>
              </w:r>
            </w:del>
            <w:del w:id="348" w:author="chen siyuan" w:date="2022-02-25T16:14:00Z">
              <w:r w:rsidRPr="001E0409" w:rsidDel="00490BFC">
                <w:rPr>
                  <w:rFonts w:hint="eastAsia"/>
                  <w:szCs w:val="21"/>
                </w:rPr>
                <w:delText>通过形态分析</w:delText>
              </w:r>
            </w:del>
            <w:del w:id="349" w:author="chen siyuan" w:date="2022-02-28T20:24:00Z">
              <w:r w:rsidR="00572DAC" w:rsidRPr="001E0409" w:rsidDel="00B6775D">
                <w:rPr>
                  <w:rFonts w:hint="eastAsia"/>
                  <w:szCs w:val="21"/>
                </w:rPr>
                <w:delText>连接</w:delText>
              </w:r>
              <w:r w:rsidRPr="001E0409" w:rsidDel="00B6775D">
                <w:rPr>
                  <w:rFonts w:hint="eastAsia"/>
                  <w:szCs w:val="21"/>
                </w:rPr>
                <w:delText>断裂</w:delText>
              </w:r>
            </w:del>
            <w:del w:id="350" w:author="chen siyuan" w:date="2022-02-25T16:14:00Z">
              <w:r w:rsidRPr="001E0409" w:rsidDel="000154D9">
                <w:rPr>
                  <w:rFonts w:hint="eastAsia"/>
                  <w:szCs w:val="21"/>
                </w:rPr>
                <w:delText>血管，继而</w:delText>
              </w:r>
            </w:del>
            <w:del w:id="351" w:author="chen siyuan" w:date="2022-02-28T20:24:00Z">
              <w:r w:rsidRPr="001E0409" w:rsidDel="00B6775D">
                <w:rPr>
                  <w:rFonts w:hint="eastAsia"/>
                  <w:szCs w:val="21"/>
                </w:rPr>
                <w:delText>统计全脑血管分布</w:delText>
              </w:r>
            </w:del>
            <w:del w:id="352" w:author="chen siyuan" w:date="2022-02-25T16:15:00Z">
              <w:r w:rsidRPr="001E0409" w:rsidDel="003F38D7">
                <w:rPr>
                  <w:rFonts w:hint="eastAsia"/>
                  <w:szCs w:val="21"/>
                </w:rPr>
                <w:delText>，从而</w:delText>
              </w:r>
            </w:del>
            <w:del w:id="353" w:author="chen siyuan" w:date="2022-02-28T20:24:00Z">
              <w:r w:rsidRPr="001E0409" w:rsidDel="00B6775D">
                <w:rPr>
                  <w:rFonts w:hint="eastAsia"/>
                  <w:szCs w:val="21"/>
                </w:rPr>
                <w:delText>探究</w:delText>
              </w:r>
            </w:del>
            <w:del w:id="354" w:author="chen siyuan" w:date="2022-02-25T16:16:00Z">
              <w:r w:rsidRPr="001E0409" w:rsidDel="003F38D7">
                <w:rPr>
                  <w:rFonts w:hint="eastAsia"/>
                  <w:szCs w:val="21"/>
                </w:rPr>
                <w:delText>其</w:delText>
              </w:r>
            </w:del>
            <w:del w:id="355" w:author="chen siyuan" w:date="2022-02-28T20:24:00Z">
              <w:r w:rsidRPr="001E0409" w:rsidDel="00B6775D">
                <w:rPr>
                  <w:rFonts w:hint="eastAsia"/>
                  <w:szCs w:val="21"/>
                </w:rPr>
                <w:delText>生物学意义。</w:delText>
              </w:r>
            </w:del>
          </w:p>
          <w:p w14:paraId="4F6CC3C6" w14:textId="7439D07B" w:rsidR="0012763F" w:rsidRPr="001E0409" w:rsidDel="00B6775D" w:rsidRDefault="00AB7A0A">
            <w:pPr>
              <w:spacing w:line="312" w:lineRule="auto"/>
              <w:ind w:firstLine="420"/>
              <w:rPr>
                <w:del w:id="356" w:author="chen siyuan" w:date="2022-02-28T20:24:00Z"/>
                <w:szCs w:val="21"/>
              </w:rPr>
              <w:pPrChange w:id="357" w:author="chen siyuan" w:date="2022-02-28T20:24:00Z">
                <w:pPr>
                  <w:numPr>
                    <w:numId w:val="7"/>
                  </w:numPr>
                  <w:spacing w:line="312" w:lineRule="auto"/>
                  <w:ind w:left="840" w:hanging="420"/>
                </w:pPr>
              </w:pPrChange>
            </w:pPr>
            <w:bookmarkStart w:id="358" w:name="_Hlk96279208"/>
            <w:del w:id="359" w:author="chen siyuan" w:date="2022-02-28T20:24:00Z">
              <w:r w:rsidRPr="001E0409" w:rsidDel="00B6775D">
                <w:rPr>
                  <w:rFonts w:hint="eastAsia"/>
                  <w:szCs w:val="21"/>
                </w:rPr>
                <w:delText>针对数据无标注和数据分布差异大的难点，本课题</w:delText>
              </w:r>
            </w:del>
            <w:del w:id="360" w:author="chen siyuan" w:date="2022-02-25T16:44:00Z">
              <w:r w:rsidR="004A3A90" w:rsidRPr="001E0409" w:rsidDel="009F798A">
                <w:rPr>
                  <w:rFonts w:hint="eastAsia"/>
                  <w:szCs w:val="21"/>
                </w:rPr>
                <w:delText>需要</w:delText>
              </w:r>
            </w:del>
            <w:del w:id="361" w:author="chen siyuan" w:date="2022-02-25T16:46:00Z">
              <w:r w:rsidRPr="001E0409" w:rsidDel="009F798A">
                <w:rPr>
                  <w:rFonts w:hint="eastAsia"/>
                  <w:szCs w:val="21"/>
                </w:rPr>
                <w:delText>制作</w:delText>
              </w:r>
            </w:del>
            <w:del w:id="362" w:author="chen siyuan" w:date="2022-02-28T20:24:00Z">
              <w:r w:rsidRPr="001E0409" w:rsidDel="00B6775D">
                <w:rPr>
                  <w:rFonts w:hint="eastAsia"/>
                  <w:szCs w:val="21"/>
                </w:rPr>
                <w:delText>电镜血管数据集</w:delText>
              </w:r>
            </w:del>
            <w:del w:id="363" w:author="chen siyuan" w:date="2022-02-22T15:55:00Z">
              <w:r w:rsidRPr="001E0409" w:rsidDel="00AD4C29">
                <w:rPr>
                  <w:rFonts w:hint="eastAsia"/>
                  <w:szCs w:val="21"/>
                </w:rPr>
                <w:delText>，充分考虑了血管特征的多样性，以</w:delText>
              </w:r>
            </w:del>
            <w:del w:id="364" w:author="chen siyuan" w:date="2022-02-25T16:46:00Z">
              <w:r w:rsidRPr="001E0409" w:rsidDel="009F798A">
                <w:rPr>
                  <w:rFonts w:hint="eastAsia"/>
                  <w:szCs w:val="21"/>
                </w:rPr>
                <w:delText>提升模型的泛化性能</w:delText>
              </w:r>
            </w:del>
            <w:del w:id="365" w:author="chen siyuan" w:date="2022-02-28T20:24:00Z">
              <w:r w:rsidRPr="001E0409" w:rsidDel="00B6775D">
                <w:rPr>
                  <w:rFonts w:hint="eastAsia"/>
                  <w:szCs w:val="21"/>
                </w:rPr>
                <w:delText>；</w:delText>
              </w:r>
            </w:del>
          </w:p>
          <w:p w14:paraId="6EED60C7" w14:textId="740CF1F1" w:rsidR="0012763F" w:rsidRPr="001E0409" w:rsidDel="00B6775D" w:rsidRDefault="00AB7A0A">
            <w:pPr>
              <w:spacing w:line="312" w:lineRule="auto"/>
              <w:ind w:firstLine="420"/>
              <w:rPr>
                <w:del w:id="366" w:author="chen siyuan" w:date="2022-02-28T20:24:00Z"/>
                <w:szCs w:val="21"/>
              </w:rPr>
              <w:pPrChange w:id="367" w:author="chen siyuan" w:date="2022-02-28T20:24:00Z">
                <w:pPr>
                  <w:numPr>
                    <w:numId w:val="7"/>
                  </w:numPr>
                  <w:spacing w:line="312" w:lineRule="auto"/>
                  <w:ind w:left="840" w:hanging="420"/>
                </w:pPr>
              </w:pPrChange>
            </w:pPr>
            <w:del w:id="368" w:author="chen siyuan" w:date="2022-02-28T20:24:00Z">
              <w:r w:rsidRPr="001E0409" w:rsidDel="00B6775D">
                <w:rPr>
                  <w:rFonts w:hint="eastAsia"/>
                  <w:szCs w:val="21"/>
                </w:rPr>
                <w:delText>针对数据量庞大的难点，本课题</w:delText>
              </w:r>
            </w:del>
            <w:del w:id="369" w:author="chen siyuan" w:date="2022-02-22T15:56:00Z">
              <w:r w:rsidRPr="001E0409" w:rsidDel="00B8488A">
                <w:rPr>
                  <w:rFonts w:hint="eastAsia"/>
                  <w:szCs w:val="21"/>
                </w:rPr>
                <w:delText>改进了</w:delText>
              </w:r>
              <w:r w:rsidRPr="001E0409" w:rsidDel="00B8488A">
                <w:rPr>
                  <w:szCs w:val="21"/>
                </w:rPr>
                <w:delText xml:space="preserve">3D </w:delText>
              </w:r>
              <w:r w:rsidR="00C111FD" w:rsidRPr="001E0409" w:rsidDel="00B8488A">
                <w:rPr>
                  <w:szCs w:val="21"/>
                </w:rPr>
                <w:delText>CNN</w:delText>
              </w:r>
              <w:r w:rsidR="00EE4EC3" w:rsidRPr="001E0409" w:rsidDel="00B8488A">
                <w:rPr>
                  <w:rFonts w:hint="eastAsia"/>
                  <w:szCs w:val="21"/>
                </w:rPr>
                <w:delText>加快测试速度</w:delText>
              </w:r>
              <w:r w:rsidRPr="001E0409" w:rsidDel="00B8488A">
                <w:rPr>
                  <w:rFonts w:hint="eastAsia"/>
                  <w:szCs w:val="21"/>
                </w:rPr>
                <w:delText>，并</w:delText>
              </w:r>
            </w:del>
            <w:del w:id="370" w:author="chen siyuan" w:date="2022-02-25T16:47:00Z">
              <w:r w:rsidRPr="001E0409" w:rsidDel="0008759A">
                <w:rPr>
                  <w:rFonts w:hint="eastAsia"/>
                  <w:szCs w:val="21"/>
                </w:rPr>
                <w:delText>使用</w:delText>
              </w:r>
              <w:r w:rsidRPr="001E0409" w:rsidDel="00141722">
                <w:rPr>
                  <w:rFonts w:hint="eastAsia"/>
                  <w:szCs w:val="21"/>
                </w:rPr>
                <w:delText>更</w:delText>
              </w:r>
            </w:del>
            <w:del w:id="371" w:author="chen siyuan" w:date="2022-02-28T20:24:00Z">
              <w:r w:rsidRPr="001E0409" w:rsidDel="00B6775D">
                <w:rPr>
                  <w:rFonts w:hint="eastAsia"/>
                  <w:szCs w:val="21"/>
                </w:rPr>
                <w:delText>高效的追踪方法，以</w:delText>
              </w:r>
              <w:r w:rsidR="006F25CF" w:rsidRPr="001E0409" w:rsidDel="00B6775D">
                <w:rPr>
                  <w:rFonts w:hint="eastAsia"/>
                  <w:szCs w:val="21"/>
                </w:rPr>
                <w:delText>减少重建所需时间</w:delText>
              </w:r>
              <w:r w:rsidR="00587017" w:rsidRPr="001E0409" w:rsidDel="00B6775D">
                <w:rPr>
                  <w:rFonts w:hint="eastAsia"/>
                  <w:szCs w:val="21"/>
                </w:rPr>
                <w:delText>；</w:delText>
              </w:r>
            </w:del>
          </w:p>
          <w:p w14:paraId="121AA29A" w14:textId="5CAB120B" w:rsidR="00AB7A0A" w:rsidRPr="001E0409" w:rsidRDefault="00AB7A0A">
            <w:pPr>
              <w:spacing w:line="312" w:lineRule="auto"/>
              <w:ind w:firstLine="420"/>
              <w:rPr>
                <w:szCs w:val="21"/>
              </w:rPr>
              <w:pPrChange w:id="372" w:author="chen siyuan" w:date="2022-02-28T20:24:00Z">
                <w:pPr>
                  <w:numPr>
                    <w:numId w:val="7"/>
                  </w:numPr>
                  <w:spacing w:line="312" w:lineRule="auto"/>
                  <w:ind w:left="840" w:hanging="420"/>
                </w:pPr>
              </w:pPrChange>
            </w:pPr>
            <w:del w:id="373" w:author="chen siyuan" w:date="2022-02-28T20:24:00Z">
              <w:r w:rsidRPr="001E0409" w:rsidDel="00B6775D">
                <w:rPr>
                  <w:rFonts w:hint="eastAsia"/>
                  <w:szCs w:val="21"/>
                </w:rPr>
                <w:delText>针对血管追踪</w:delText>
              </w:r>
              <w:r w:rsidR="00065458" w:rsidRPr="001E0409" w:rsidDel="00B6775D">
                <w:rPr>
                  <w:rFonts w:hint="eastAsia"/>
                  <w:szCs w:val="21"/>
                </w:rPr>
                <w:delText>出现</w:delText>
              </w:r>
              <w:r w:rsidRPr="001E0409" w:rsidDel="00B6775D">
                <w:rPr>
                  <w:rFonts w:hint="eastAsia"/>
                  <w:szCs w:val="21"/>
                </w:rPr>
                <w:delText>断裂的问题，本课题</w:delText>
              </w:r>
            </w:del>
            <w:del w:id="374" w:author="chen siyuan" w:date="2022-02-22T15:57:00Z">
              <w:r w:rsidR="00F267A5" w:rsidRPr="001E0409" w:rsidDel="00E46530">
                <w:rPr>
                  <w:rFonts w:hint="eastAsia"/>
                  <w:szCs w:val="21"/>
                </w:rPr>
                <w:delText>将连接问题转换为分类问题，结合卷积神经网络与断裂处形态特征来优化追踪结果，</w:delText>
              </w:r>
              <w:r w:rsidR="00277016" w:rsidRPr="001E0409" w:rsidDel="00E46530">
                <w:rPr>
                  <w:rFonts w:hint="eastAsia"/>
                  <w:szCs w:val="21"/>
                </w:rPr>
                <w:delText>以</w:delText>
              </w:r>
              <w:r w:rsidRPr="001E0409" w:rsidDel="00E46530">
                <w:rPr>
                  <w:rFonts w:hint="eastAsia"/>
                  <w:szCs w:val="21"/>
                </w:rPr>
                <w:delText>恢复全脑血管的拓扑连通性。</w:delText>
              </w:r>
            </w:del>
          </w:p>
          <w:p w14:paraId="22DCADF0" w14:textId="7AF9786F" w:rsidR="00AB7A0A" w:rsidRPr="001E0409" w:rsidRDefault="00AB7A0A" w:rsidP="00AB7A0A">
            <w:pPr>
              <w:spacing w:line="312" w:lineRule="auto"/>
              <w:ind w:firstLine="420"/>
              <w:rPr>
                <w:szCs w:val="21"/>
              </w:rPr>
            </w:pPr>
            <w:bookmarkStart w:id="375" w:name="_Hlk96279959"/>
            <w:bookmarkEnd w:id="358"/>
            <w:del w:id="376" w:author="chen siyuan" w:date="2022-02-28T20:24:00Z">
              <w:r w:rsidRPr="001E0409" w:rsidDel="00B6775D">
                <w:rPr>
                  <w:rFonts w:hint="eastAsia"/>
                  <w:szCs w:val="21"/>
                </w:rPr>
                <w:delText>整体</w:delText>
              </w:r>
            </w:del>
            <w:r w:rsidRPr="001E0409">
              <w:rPr>
                <w:rFonts w:hint="eastAsia"/>
                <w:szCs w:val="21"/>
              </w:rPr>
              <w:t>重建</w:t>
            </w:r>
            <w:ins w:id="377" w:author="chen siyuan" w:date="2022-02-25T14:29:00Z">
              <w:r w:rsidR="00B43375" w:rsidRPr="001E0409">
                <w:rPr>
                  <w:rFonts w:hint="eastAsia"/>
                  <w:szCs w:val="21"/>
                </w:rPr>
                <w:t>流程</w:t>
              </w:r>
            </w:ins>
            <w:del w:id="378" w:author="chen siyuan" w:date="2022-02-25T14:29:00Z">
              <w:r w:rsidRPr="001E0409" w:rsidDel="00B43375">
                <w:rPr>
                  <w:rFonts w:hint="eastAsia"/>
                  <w:szCs w:val="21"/>
                </w:rPr>
                <w:delText>思路</w:delText>
              </w:r>
            </w:del>
            <w:r w:rsidRPr="001E0409">
              <w:rPr>
                <w:rFonts w:hint="eastAsia"/>
                <w:szCs w:val="21"/>
              </w:rPr>
              <w:t>如图</w:t>
            </w:r>
            <w:r w:rsidR="00A92A81" w:rsidRPr="001E0409">
              <w:rPr>
                <w:szCs w:val="21"/>
              </w:rPr>
              <w:t>2</w:t>
            </w:r>
            <w:r w:rsidRPr="001E0409">
              <w:rPr>
                <w:rFonts w:hint="eastAsia"/>
                <w:szCs w:val="21"/>
              </w:rPr>
              <w:t>：</w:t>
            </w:r>
          </w:p>
          <w:p w14:paraId="07098850" w14:textId="32E4F3F0" w:rsidR="00AB7A0A" w:rsidRPr="001E0409" w:rsidRDefault="008D450E" w:rsidP="00AB7A0A">
            <w:pPr>
              <w:keepNext/>
              <w:jc w:val="center"/>
            </w:pPr>
            <w:bookmarkStart w:id="379" w:name="_Hlk96279974"/>
            <w:bookmarkEnd w:id="375"/>
            <w:r>
              <w:rPr>
                <w:noProof/>
                <w:rPrChange w:id="380" w:author="chen siyuan" w:date="2022-03-03T16:43:00Z">
                  <w:rPr>
                    <w:noProof/>
                  </w:rPr>
                </w:rPrChange>
              </w:rPr>
              <w:drawing>
                <wp:inline distT="0" distB="0" distL="0" distR="0" wp14:anchorId="2437F374" wp14:editId="49C8AEC1">
                  <wp:extent cx="5605780" cy="2486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5780" cy="2486660"/>
                          </a:xfrm>
                          <a:prstGeom prst="rect">
                            <a:avLst/>
                          </a:prstGeom>
                          <a:noFill/>
                          <a:ln>
                            <a:noFill/>
                          </a:ln>
                        </pic:spPr>
                      </pic:pic>
                    </a:graphicData>
                  </a:graphic>
                </wp:inline>
              </w:drawing>
            </w:r>
            <w:bookmarkEnd w:id="379"/>
          </w:p>
          <w:p w14:paraId="010C347F" w14:textId="2EFC5BBA" w:rsidR="00B706F1" w:rsidRPr="001E0409" w:rsidRDefault="00AB7A0A" w:rsidP="00E64D46">
            <w:pPr>
              <w:pStyle w:val="a7"/>
              <w:jc w:val="center"/>
              <w:rPr>
                <w:rFonts w:ascii="Times New Roman" w:hAnsi="Times New Roman"/>
                <w:sz w:val="18"/>
                <w:szCs w:val="18"/>
              </w:rPr>
            </w:pPr>
            <w:r w:rsidRPr="001E0409">
              <w:rPr>
                <w:rFonts w:ascii="Times New Roman" w:hAnsi="Times New Roman" w:hint="eastAsia"/>
                <w:sz w:val="18"/>
                <w:szCs w:val="18"/>
              </w:rPr>
              <w:t>图</w:t>
            </w:r>
            <w:r w:rsidRPr="001E0409">
              <w:rPr>
                <w:rFonts w:ascii="Times New Roman" w:hAnsi="Times New Roman"/>
                <w:sz w:val="18"/>
                <w:szCs w:val="18"/>
              </w:rPr>
              <w:t xml:space="preserve"> </w:t>
            </w:r>
            <w:r w:rsidRPr="001E0409">
              <w:rPr>
                <w:rFonts w:ascii="Times New Roman" w:hAnsi="Times New Roman"/>
                <w:sz w:val="18"/>
                <w:szCs w:val="18"/>
                <w:rPrChange w:id="381" w:author="chen siyuan" w:date="2022-03-03T16:43:00Z">
                  <w:rPr>
                    <w:rFonts w:ascii="Times New Roman" w:hAnsi="Times New Roman"/>
                    <w:sz w:val="18"/>
                    <w:szCs w:val="18"/>
                  </w:rPr>
                </w:rPrChange>
              </w:rPr>
              <w:fldChar w:fldCharType="begin"/>
            </w:r>
            <w:r w:rsidRPr="001E0409">
              <w:rPr>
                <w:rFonts w:ascii="Times New Roman" w:hAnsi="Times New Roman"/>
                <w:sz w:val="18"/>
                <w:szCs w:val="18"/>
              </w:rPr>
              <w:instrText xml:space="preserve"> SEQ </w:instrText>
            </w:r>
            <w:r w:rsidRPr="001E0409">
              <w:rPr>
                <w:rFonts w:ascii="Times New Roman" w:hAnsi="Times New Roman" w:hint="eastAsia"/>
                <w:sz w:val="18"/>
                <w:szCs w:val="18"/>
              </w:rPr>
              <w:instrText>图</w:instrText>
            </w:r>
            <w:r w:rsidRPr="001E0409">
              <w:rPr>
                <w:rFonts w:ascii="Times New Roman" w:hAnsi="Times New Roman"/>
                <w:sz w:val="18"/>
                <w:szCs w:val="18"/>
              </w:rPr>
              <w:instrText xml:space="preserve"> \* ARABIC </w:instrText>
            </w:r>
            <w:r w:rsidRPr="001E0409">
              <w:rPr>
                <w:rFonts w:ascii="Times New Roman" w:hAnsi="Times New Roman"/>
                <w:sz w:val="18"/>
                <w:szCs w:val="18"/>
                <w:rPrChange w:id="382" w:author="chen siyuan" w:date="2022-03-03T16:43:00Z">
                  <w:rPr>
                    <w:rFonts w:ascii="Times New Roman" w:hAnsi="Times New Roman"/>
                    <w:sz w:val="18"/>
                    <w:szCs w:val="18"/>
                  </w:rPr>
                </w:rPrChange>
              </w:rPr>
              <w:fldChar w:fldCharType="separate"/>
            </w:r>
            <w:ins w:id="383" w:author="chen siyuan" w:date="2022-02-28T22:52:00Z">
              <w:r w:rsidR="00B67E8C" w:rsidRPr="001E0409">
                <w:rPr>
                  <w:rFonts w:ascii="Times New Roman" w:hAnsi="Times New Roman"/>
                  <w:noProof/>
                  <w:sz w:val="18"/>
                  <w:szCs w:val="18"/>
                  <w:rPrChange w:id="384" w:author="chen siyuan" w:date="2022-03-03T16:43:00Z">
                    <w:rPr>
                      <w:rFonts w:ascii="Times New Roman" w:hAnsi="Times New Roman"/>
                      <w:noProof/>
                      <w:color w:val="FF0000"/>
                      <w:sz w:val="18"/>
                      <w:szCs w:val="18"/>
                    </w:rPr>
                  </w:rPrChange>
                </w:rPr>
                <w:t>2</w:t>
              </w:r>
            </w:ins>
            <w:del w:id="385" w:author="chen siyuan" w:date="2022-02-28T22:44:00Z">
              <w:r w:rsidR="004A4BD6" w:rsidRPr="001E0409" w:rsidDel="0050574C">
                <w:rPr>
                  <w:rFonts w:ascii="Times New Roman" w:hAnsi="Times New Roman"/>
                  <w:noProof/>
                  <w:sz w:val="18"/>
                  <w:szCs w:val="18"/>
                </w:rPr>
                <w:delText>2</w:delText>
              </w:r>
            </w:del>
            <w:r w:rsidRPr="001E0409">
              <w:rPr>
                <w:rFonts w:ascii="Times New Roman" w:hAnsi="Times New Roman"/>
                <w:sz w:val="18"/>
                <w:szCs w:val="18"/>
                <w:rPrChange w:id="386" w:author="chen siyuan" w:date="2022-03-03T16:43:00Z">
                  <w:rPr>
                    <w:rFonts w:ascii="Times New Roman" w:hAnsi="Times New Roman"/>
                    <w:sz w:val="18"/>
                    <w:szCs w:val="18"/>
                  </w:rPr>
                </w:rPrChange>
              </w:rPr>
              <w:fldChar w:fldCharType="end"/>
            </w:r>
            <w:ins w:id="387" w:author="chen siyuan" w:date="2022-02-28T22:55:00Z">
              <w:r w:rsidR="00740D50" w:rsidRPr="001E0409">
                <w:rPr>
                  <w:rFonts w:ascii="Times New Roman" w:hAnsi="Times New Roman"/>
                  <w:sz w:val="18"/>
                  <w:szCs w:val="18"/>
                  <w:rPrChange w:id="388" w:author="chen siyuan" w:date="2022-03-03T16:43:00Z">
                    <w:rPr>
                      <w:rFonts w:ascii="Times New Roman" w:hAnsi="Times New Roman"/>
                      <w:color w:val="FF0000"/>
                      <w:sz w:val="18"/>
                      <w:szCs w:val="18"/>
                    </w:rPr>
                  </w:rPrChange>
                </w:rPr>
                <w:t>.</w:t>
              </w:r>
            </w:ins>
            <w:r w:rsidRPr="001E0409">
              <w:rPr>
                <w:rFonts w:ascii="Times New Roman" w:hAnsi="Times New Roman"/>
                <w:sz w:val="18"/>
                <w:szCs w:val="18"/>
              </w:rPr>
              <w:t xml:space="preserve"> </w:t>
            </w:r>
            <w:ins w:id="389" w:author="cxjustc" w:date="2022-03-05T08:58:00Z">
              <w:r w:rsidR="00C7555A">
                <w:rPr>
                  <w:rFonts w:ascii="Times New Roman" w:hAnsi="Times New Roman" w:hint="eastAsia"/>
                  <w:sz w:val="18"/>
                  <w:szCs w:val="18"/>
                </w:rPr>
                <w:t>果蝇全脑</w:t>
              </w:r>
            </w:ins>
            <w:del w:id="390" w:author="chen siyuan" w:date="2022-02-28T20:35:00Z">
              <w:r w:rsidRPr="001E0409" w:rsidDel="00B2421F">
                <w:rPr>
                  <w:rFonts w:ascii="Times New Roman" w:hAnsi="Times New Roman" w:hint="eastAsia"/>
                  <w:sz w:val="18"/>
                  <w:szCs w:val="18"/>
                </w:rPr>
                <w:delText>课题研究</w:delText>
              </w:r>
              <w:r w:rsidR="0010454A" w:rsidRPr="001E0409" w:rsidDel="00B2421F">
                <w:rPr>
                  <w:rFonts w:ascii="Times New Roman" w:hAnsi="Times New Roman" w:hint="eastAsia"/>
                  <w:sz w:val="18"/>
                  <w:szCs w:val="18"/>
                </w:rPr>
                <w:delText>内容</w:delText>
              </w:r>
            </w:del>
            <w:ins w:id="391" w:author="chen siyuan" w:date="2022-02-28T20:35:00Z">
              <w:r w:rsidR="00B2421F" w:rsidRPr="001E0409">
                <w:rPr>
                  <w:rFonts w:ascii="Times New Roman" w:hAnsi="Times New Roman" w:hint="eastAsia"/>
                  <w:sz w:val="18"/>
                  <w:szCs w:val="18"/>
                  <w:rPrChange w:id="392" w:author="chen siyuan" w:date="2022-03-03T16:43:00Z">
                    <w:rPr>
                      <w:rFonts w:ascii="Times New Roman" w:hAnsi="Times New Roman" w:hint="eastAsia"/>
                      <w:color w:val="FF0000"/>
                      <w:sz w:val="18"/>
                      <w:szCs w:val="18"/>
                    </w:rPr>
                  </w:rPrChange>
                </w:rPr>
                <w:t>血管重建流程</w:t>
              </w:r>
            </w:ins>
            <w:ins w:id="393" w:author="cxjustc" w:date="2022-03-05T08:58:00Z">
              <w:r w:rsidR="00C7555A">
                <w:rPr>
                  <w:rFonts w:ascii="Times New Roman" w:hAnsi="Times New Roman" w:hint="eastAsia"/>
                  <w:sz w:val="18"/>
                  <w:szCs w:val="18"/>
                </w:rPr>
                <w:t>。</w:t>
              </w:r>
            </w:ins>
          </w:p>
          <w:p w14:paraId="76B36B80" w14:textId="77777777" w:rsidR="0026591B" w:rsidRPr="001E0409" w:rsidRDefault="0026591B" w:rsidP="006C7055">
            <w:pPr>
              <w:spacing w:line="312" w:lineRule="auto"/>
            </w:pPr>
          </w:p>
          <w:p w14:paraId="40FD28D9" w14:textId="52A4BA77" w:rsidR="004D6A27" w:rsidRPr="001E0409" w:rsidRDefault="004D6A27" w:rsidP="002D2695">
            <w:pPr>
              <w:numPr>
                <w:ilvl w:val="0"/>
                <w:numId w:val="2"/>
              </w:numPr>
              <w:spacing w:line="312" w:lineRule="auto"/>
              <w:rPr>
                <w:b/>
                <w:bCs/>
              </w:rPr>
            </w:pPr>
            <w:r w:rsidRPr="001E0409">
              <w:rPr>
                <w:rFonts w:hint="eastAsia"/>
                <w:b/>
                <w:bCs/>
              </w:rPr>
              <w:t>研究方法</w:t>
            </w:r>
            <w:del w:id="394" w:author="chen siyuan" w:date="2022-02-25T13:51:00Z">
              <w:r w:rsidR="00F80374" w:rsidRPr="001E0409" w:rsidDel="00D84BAE">
                <w:rPr>
                  <w:b/>
                  <w:bCs/>
                </w:rPr>
                <w:delText xml:space="preserve"> </w:delText>
              </w:r>
              <w:r w:rsidR="001F64CF" w:rsidRPr="001E0409" w:rsidDel="00D84BAE">
                <w:rPr>
                  <w:rFonts w:hint="eastAsia"/>
                  <w:b/>
                  <w:bCs/>
                  <w:rPrChange w:id="395" w:author="chen siyuan" w:date="2022-03-03T16:43:00Z">
                    <w:rPr>
                      <w:rFonts w:hint="eastAsia"/>
                      <w:b/>
                      <w:bCs/>
                      <w:color w:val="FF0000"/>
                    </w:rPr>
                  </w:rPrChange>
                </w:rPr>
                <w:delText>分析</w:delText>
              </w:r>
              <w:r w:rsidR="001F64CF" w:rsidRPr="001E0409" w:rsidDel="00D84BAE">
                <w:rPr>
                  <w:b/>
                  <w:bCs/>
                  <w:rPrChange w:id="396" w:author="chen siyuan" w:date="2022-03-03T16:43:00Z">
                    <w:rPr>
                      <w:b/>
                      <w:bCs/>
                      <w:color w:val="FF0000"/>
                    </w:rPr>
                  </w:rPrChange>
                </w:rPr>
                <w:delText>+</w:delText>
              </w:r>
              <w:r w:rsidR="001F64CF" w:rsidRPr="001E0409" w:rsidDel="00D84BAE">
                <w:rPr>
                  <w:rFonts w:hint="eastAsia"/>
                  <w:b/>
                  <w:bCs/>
                  <w:rPrChange w:id="397" w:author="chen siyuan" w:date="2022-03-03T16:43:00Z">
                    <w:rPr>
                      <w:rFonts w:hint="eastAsia"/>
                      <w:b/>
                      <w:bCs/>
                      <w:color w:val="FF0000"/>
                    </w:rPr>
                  </w:rPrChange>
                </w:rPr>
                <w:delText>怎么做</w:delText>
              </w:r>
            </w:del>
          </w:p>
          <w:p w14:paraId="71D63AC3" w14:textId="4FD8BD82" w:rsidR="00745FC5" w:rsidRPr="001E0409" w:rsidRDefault="00A65A53">
            <w:pPr>
              <w:spacing w:line="312" w:lineRule="auto"/>
              <w:ind w:firstLine="420"/>
              <w:rPr>
                <w:szCs w:val="21"/>
              </w:rPr>
              <w:pPrChange w:id="398" w:author="chen siyuan" w:date="2022-02-28T15:04:00Z">
                <w:pPr>
                  <w:spacing w:line="312" w:lineRule="auto"/>
                  <w:ind w:firstLineChars="200" w:firstLine="420"/>
                </w:pPr>
              </w:pPrChange>
            </w:pPr>
            <w:ins w:id="399" w:author="chen siyuan" w:date="2022-02-28T20:36:00Z">
              <w:r w:rsidRPr="001E0409">
                <w:rPr>
                  <w:rFonts w:hint="eastAsia"/>
                </w:rPr>
                <w:t>本</w:t>
              </w:r>
            </w:ins>
            <w:del w:id="400" w:author="chen siyuan" w:date="2022-02-28T20:36:00Z">
              <w:r w:rsidR="00867A97" w:rsidRPr="001E0409" w:rsidDel="00A65A53">
                <w:rPr>
                  <w:rFonts w:hint="eastAsia"/>
                </w:rPr>
                <w:delText>这一</w:delText>
              </w:r>
            </w:del>
            <w:r w:rsidR="00867A97" w:rsidRPr="001E0409">
              <w:rPr>
                <w:rFonts w:hint="eastAsia"/>
              </w:rPr>
              <w:t>节</w:t>
            </w:r>
            <w:del w:id="401" w:author="cxjustc" w:date="2022-03-05T08:59:00Z">
              <w:r w:rsidR="00867A97" w:rsidRPr="001E0409" w:rsidDel="00C7555A">
                <w:rPr>
                  <w:rFonts w:hint="eastAsia"/>
                </w:rPr>
                <w:delText>将</w:delText>
              </w:r>
            </w:del>
            <w:ins w:id="402" w:author="chen siyuan" w:date="2022-02-25T14:29:00Z">
              <w:r w:rsidR="009F3893" w:rsidRPr="001E0409">
                <w:rPr>
                  <w:rFonts w:hint="eastAsia"/>
                </w:rPr>
                <w:t>具体</w:t>
              </w:r>
              <w:del w:id="403" w:author="cxjustc" w:date="2022-03-05T08:59:00Z">
                <w:r w:rsidR="009F3893" w:rsidRPr="001E0409" w:rsidDel="00C7555A">
                  <w:rPr>
                    <w:rFonts w:hint="eastAsia"/>
                  </w:rPr>
                  <w:delText>分析</w:delText>
                </w:r>
              </w:del>
              <w:r w:rsidR="009F3893" w:rsidRPr="001E0409">
                <w:rPr>
                  <w:rFonts w:hint="eastAsia"/>
                </w:rPr>
                <w:t>说明</w:t>
              </w:r>
            </w:ins>
            <w:ins w:id="404" w:author="cxjustc" w:date="2022-03-05T08:59:00Z">
              <w:r w:rsidR="00C7555A">
                <w:rPr>
                  <w:rFonts w:hint="eastAsia"/>
                </w:rPr>
                <w:t>本课题的研究方法和</w:t>
              </w:r>
            </w:ins>
            <w:del w:id="405" w:author="chen siyuan" w:date="2022-02-25T14:29:00Z">
              <w:r w:rsidR="00867A97" w:rsidRPr="001E0409" w:rsidDel="009F3893">
                <w:rPr>
                  <w:rFonts w:hint="eastAsia"/>
                </w:rPr>
                <w:delText>对</w:delText>
              </w:r>
              <w:r w:rsidR="00867A97" w:rsidRPr="001E0409" w:rsidDel="00AF20E6">
                <w:rPr>
                  <w:rFonts w:hint="eastAsia"/>
                </w:rPr>
                <w:delText>本课题的</w:delText>
              </w:r>
            </w:del>
            <w:r w:rsidR="00867A97" w:rsidRPr="001E0409">
              <w:rPr>
                <w:rFonts w:hint="eastAsia"/>
              </w:rPr>
              <w:t>技术路线</w:t>
            </w:r>
            <w:del w:id="406" w:author="chen siyuan" w:date="2022-02-25T14:29:00Z">
              <w:r w:rsidR="00867A97" w:rsidRPr="001E0409" w:rsidDel="009F3893">
                <w:rPr>
                  <w:rFonts w:hint="eastAsia"/>
                </w:rPr>
                <w:delText>进行分析</w:delText>
              </w:r>
            </w:del>
            <w:ins w:id="407" w:author="cxjustc" w:date="2022-03-05T09:03:00Z">
              <w:r w:rsidR="00A62ECF">
                <w:rPr>
                  <w:rFonts w:hint="eastAsia"/>
                </w:rPr>
                <w:t>。按照图</w:t>
              </w:r>
              <w:r w:rsidR="00A62ECF">
                <w:rPr>
                  <w:rFonts w:hint="eastAsia"/>
                </w:rPr>
                <w:t>2</w:t>
              </w:r>
              <w:r w:rsidR="00A62ECF">
                <w:rPr>
                  <w:rFonts w:hint="eastAsia"/>
                </w:rPr>
                <w:t>所示全脑血管流程设计，本课题首先</w:t>
              </w:r>
            </w:ins>
            <w:ins w:id="408" w:author="chen siyuan" w:date="2022-02-25T14:29:00Z">
              <w:del w:id="409" w:author="cxjustc" w:date="2022-03-05T09:03:00Z">
                <w:r w:rsidR="00653680" w:rsidRPr="001E0409" w:rsidDel="00A62ECF">
                  <w:rPr>
                    <w:rFonts w:hint="eastAsia"/>
                  </w:rPr>
                  <w:delText>。</w:delText>
                </w:r>
              </w:del>
            </w:ins>
            <w:ins w:id="410" w:author="chen siyuan" w:date="2022-02-28T15:04:00Z">
              <w:del w:id="411" w:author="cxjustc" w:date="2022-03-05T09:04:00Z">
                <w:r w:rsidR="005D6BF6" w:rsidRPr="001E0409" w:rsidDel="00A62ECF">
                  <w:rPr>
                    <w:rFonts w:hint="eastAsia"/>
                    <w:szCs w:val="21"/>
                  </w:rPr>
                  <w:delText>先</w:delText>
                </w:r>
              </w:del>
              <w:r w:rsidR="005D6BF6" w:rsidRPr="001E0409">
                <w:rPr>
                  <w:rFonts w:hint="eastAsia"/>
                  <w:szCs w:val="21"/>
                </w:rPr>
                <w:t>进行</w:t>
              </w:r>
            </w:ins>
            <w:ins w:id="412" w:author="cxjustc" w:date="2022-03-05T09:04:00Z">
              <w:r w:rsidR="00A62ECF">
                <w:rPr>
                  <w:rFonts w:hint="eastAsia"/>
                  <w:szCs w:val="21"/>
                </w:rPr>
                <w:t>电镜图像中的</w:t>
              </w:r>
            </w:ins>
            <w:ins w:id="413" w:author="chen siyuan" w:date="2022-02-28T15:04:00Z">
              <w:r w:rsidR="005D6BF6" w:rsidRPr="001E0409">
                <w:rPr>
                  <w:rFonts w:hint="eastAsia"/>
                  <w:szCs w:val="21"/>
                </w:rPr>
                <w:t>血管分割</w:t>
              </w:r>
            </w:ins>
            <w:ins w:id="414" w:author="cxjustc" w:date="2022-03-05T09:04:00Z">
              <w:r w:rsidR="00A62ECF">
                <w:rPr>
                  <w:rFonts w:hint="eastAsia"/>
                  <w:szCs w:val="21"/>
                </w:rPr>
                <w:t>，然后进行</w:t>
              </w:r>
            </w:ins>
            <w:ins w:id="415" w:author="chen siyuan" w:date="2022-02-28T20:46:00Z">
              <w:del w:id="416" w:author="cxjustc" w:date="2022-03-05T09:04:00Z">
                <w:r w:rsidR="006F581A" w:rsidRPr="001E0409" w:rsidDel="00A62ECF">
                  <w:rPr>
                    <w:rFonts w:hint="eastAsia"/>
                    <w:szCs w:val="21"/>
                    <w:rPrChange w:id="417" w:author="chen siyuan" w:date="2022-03-03T16:43:00Z">
                      <w:rPr>
                        <w:rFonts w:hint="eastAsia"/>
                        <w:szCs w:val="21"/>
                        <w:highlight w:val="yellow"/>
                      </w:rPr>
                    </w:rPrChange>
                  </w:rPr>
                  <w:delText>、</w:delText>
                </w:r>
              </w:del>
            </w:ins>
            <w:ins w:id="418" w:author="cxjustc" w:date="2022-03-05T09:04:00Z">
              <w:r w:rsidR="00A62ECF">
                <w:rPr>
                  <w:rFonts w:hint="eastAsia"/>
                  <w:szCs w:val="21"/>
                </w:rPr>
                <w:t>血管</w:t>
              </w:r>
            </w:ins>
            <w:ins w:id="419" w:author="chen siyuan" w:date="2022-02-28T15:04:00Z">
              <w:r w:rsidR="005D6BF6" w:rsidRPr="001E0409">
                <w:rPr>
                  <w:rFonts w:hint="eastAsia"/>
                  <w:szCs w:val="21"/>
                </w:rPr>
                <w:t>追踪</w:t>
              </w:r>
              <w:del w:id="420" w:author="cxjustc" w:date="2022-03-05T09:04:00Z">
                <w:r w:rsidR="005D6BF6" w:rsidRPr="001E0409" w:rsidDel="00A62ECF">
                  <w:rPr>
                    <w:rFonts w:hint="eastAsia"/>
                    <w:szCs w:val="21"/>
                  </w:rPr>
                  <w:delText>得到全脑血管拓扑</w:delText>
                </w:r>
              </w:del>
            </w:ins>
            <w:ins w:id="421" w:author="cxjustc" w:date="2022-03-05T09:04:00Z">
              <w:r w:rsidR="00A62ECF">
                <w:rPr>
                  <w:rFonts w:hint="eastAsia"/>
                  <w:szCs w:val="21"/>
                </w:rPr>
                <w:t>，</w:t>
              </w:r>
            </w:ins>
            <w:ins w:id="422" w:author="cxjustc" w:date="2022-03-05T09:05:00Z">
              <w:r w:rsidR="00A62ECF">
                <w:rPr>
                  <w:rFonts w:hint="eastAsia"/>
                  <w:szCs w:val="21"/>
                </w:rPr>
                <w:t>再</w:t>
              </w:r>
            </w:ins>
            <w:ins w:id="423" w:author="chen siyuan" w:date="2022-02-28T15:04:00Z">
              <w:del w:id="424" w:author="cxjustc" w:date="2022-03-05T09:04:00Z">
                <w:r w:rsidR="005D6BF6" w:rsidRPr="001E0409" w:rsidDel="00A62ECF">
                  <w:rPr>
                    <w:rFonts w:hint="eastAsia"/>
                    <w:szCs w:val="21"/>
                  </w:rPr>
                  <w:delText>，接着</w:delText>
                </w:r>
              </w:del>
              <w:r w:rsidR="005D6BF6" w:rsidRPr="001E0409">
                <w:rPr>
                  <w:rFonts w:hint="eastAsia"/>
                  <w:szCs w:val="21"/>
                </w:rPr>
                <w:t>连接</w:t>
              </w:r>
            </w:ins>
            <w:ins w:id="425" w:author="cxjustc" w:date="2022-03-05T09:05:00Z">
              <w:r w:rsidR="00A62ECF">
                <w:rPr>
                  <w:rFonts w:hint="eastAsia"/>
                  <w:szCs w:val="21"/>
                </w:rPr>
                <w:t>血管</w:t>
              </w:r>
            </w:ins>
            <w:ins w:id="426" w:author="chen siyuan" w:date="2022-02-28T15:04:00Z">
              <w:r w:rsidR="005D6BF6" w:rsidRPr="001E0409">
                <w:rPr>
                  <w:rFonts w:hint="eastAsia"/>
                  <w:szCs w:val="21"/>
                </w:rPr>
                <w:t>断裂</w:t>
              </w:r>
            </w:ins>
            <w:ins w:id="427" w:author="cxjustc" w:date="2022-03-05T09:05:00Z">
              <w:r w:rsidR="00A62ECF">
                <w:rPr>
                  <w:rFonts w:hint="eastAsia"/>
                  <w:szCs w:val="21"/>
                </w:rPr>
                <w:t>最终</w:t>
              </w:r>
            </w:ins>
            <w:ins w:id="428" w:author="chen siyuan" w:date="2022-02-28T15:04:00Z">
              <w:r w:rsidR="005D6BF6" w:rsidRPr="001E0409">
                <w:rPr>
                  <w:rFonts w:hint="eastAsia"/>
                  <w:szCs w:val="21"/>
                </w:rPr>
                <w:t>得到全脑血管</w:t>
              </w:r>
            </w:ins>
            <w:ins w:id="429" w:author="cxjustc" w:date="2022-03-05T09:05:00Z">
              <w:r w:rsidR="00A62ECF">
                <w:rPr>
                  <w:rFonts w:hint="eastAsia"/>
                  <w:szCs w:val="21"/>
                </w:rPr>
                <w:t>通路</w:t>
              </w:r>
            </w:ins>
            <w:ins w:id="430" w:author="chen siyuan" w:date="2022-02-28T15:04:00Z">
              <w:r w:rsidR="005D6BF6" w:rsidRPr="001E0409">
                <w:rPr>
                  <w:rFonts w:hint="eastAsia"/>
                  <w:szCs w:val="21"/>
                </w:rPr>
                <w:t>重建</w:t>
              </w:r>
              <w:del w:id="431" w:author="cxjustc" w:date="2022-03-05T09:05:00Z">
                <w:r w:rsidR="005D6BF6" w:rsidRPr="001E0409" w:rsidDel="00A62ECF">
                  <w:rPr>
                    <w:rFonts w:hint="eastAsia"/>
                    <w:szCs w:val="21"/>
                  </w:rPr>
                  <w:delText>结果，</w:delText>
                </w:r>
              </w:del>
            </w:ins>
            <w:ins w:id="432" w:author="cxjustc" w:date="2022-03-05T09:05:00Z">
              <w:r w:rsidR="00A62ECF">
                <w:rPr>
                  <w:rFonts w:hint="eastAsia"/>
                  <w:szCs w:val="21"/>
                </w:rPr>
                <w:t>，</w:t>
              </w:r>
            </w:ins>
            <w:ins w:id="433" w:author="chen siyuan" w:date="2022-02-28T15:04:00Z">
              <w:r w:rsidR="005D6BF6" w:rsidRPr="001E0409">
                <w:rPr>
                  <w:rFonts w:hint="eastAsia"/>
                  <w:szCs w:val="21"/>
                </w:rPr>
                <w:t>最后</w:t>
              </w:r>
            </w:ins>
            <w:ins w:id="434" w:author="cxjustc" w:date="2022-03-05T09:05:00Z">
              <w:r w:rsidR="00A62ECF">
                <w:rPr>
                  <w:rFonts w:hint="eastAsia"/>
                  <w:szCs w:val="21"/>
                </w:rPr>
                <w:t>在全脑血管通路重建基础上</w:t>
              </w:r>
            </w:ins>
            <w:ins w:id="435" w:author="chen siyuan" w:date="2022-02-28T15:04:00Z">
              <w:r w:rsidR="005D6BF6" w:rsidRPr="001E0409">
                <w:rPr>
                  <w:rFonts w:hint="eastAsia"/>
                  <w:szCs w:val="21"/>
                </w:rPr>
                <w:t>统计全脑</w:t>
              </w:r>
            </w:ins>
            <w:ins w:id="436" w:author="cxjustc" w:date="2022-03-05T09:05:00Z">
              <w:r w:rsidR="00A62ECF">
                <w:rPr>
                  <w:rFonts w:hint="eastAsia"/>
                  <w:szCs w:val="21"/>
                </w:rPr>
                <w:t>范围内的</w:t>
              </w:r>
            </w:ins>
            <w:ins w:id="437" w:author="chen siyuan" w:date="2022-02-28T15:04:00Z">
              <w:r w:rsidR="005D6BF6" w:rsidRPr="001E0409">
                <w:rPr>
                  <w:rFonts w:hint="eastAsia"/>
                  <w:szCs w:val="21"/>
                </w:rPr>
                <w:t>血管</w:t>
              </w:r>
            </w:ins>
            <w:ins w:id="438" w:author="cxjustc" w:date="2022-03-05T09:05:00Z">
              <w:r w:rsidR="00A62ECF">
                <w:rPr>
                  <w:rFonts w:hint="eastAsia"/>
                  <w:szCs w:val="21"/>
                </w:rPr>
                <w:t>形态</w:t>
              </w:r>
            </w:ins>
            <w:ins w:id="439" w:author="cxjustc" w:date="2022-03-05T09:06:00Z">
              <w:r w:rsidR="00A62ECF">
                <w:rPr>
                  <w:rFonts w:hint="eastAsia"/>
                  <w:szCs w:val="21"/>
                </w:rPr>
                <w:t>特点及不同脑区</w:t>
              </w:r>
            </w:ins>
            <w:ins w:id="440" w:author="chen siyuan" w:date="2022-02-28T15:04:00Z">
              <w:r w:rsidR="005D6BF6" w:rsidRPr="001E0409">
                <w:rPr>
                  <w:rFonts w:hint="eastAsia"/>
                  <w:szCs w:val="21"/>
                </w:rPr>
                <w:t>分布以探究生物学意义。</w:t>
              </w:r>
              <w:del w:id="441" w:author="cxjustc" w:date="2022-03-05T09:06:00Z">
                <w:r w:rsidR="00A54CDC" w:rsidRPr="001E0409" w:rsidDel="00A62ECF">
                  <w:rPr>
                    <w:rFonts w:hint="eastAsia"/>
                    <w:szCs w:val="21"/>
                  </w:rPr>
                  <w:delText>接下来将从这几个方面分别介绍</w:delText>
                </w:r>
              </w:del>
            </w:ins>
            <w:del w:id="442" w:author="cxjustc" w:date="2022-03-05T09:06:00Z">
              <w:r w:rsidR="00867A97" w:rsidRPr="001E0409" w:rsidDel="00A62ECF">
                <w:rPr>
                  <w:rFonts w:hint="eastAsia"/>
                </w:rPr>
                <w:delText>，</w:delText>
              </w:r>
              <w:r w:rsidR="00867A97" w:rsidRPr="001E0409" w:rsidDel="00A62ECF">
                <w:delText>3.1</w:delText>
              </w:r>
              <w:r w:rsidR="00867A97" w:rsidRPr="001E0409" w:rsidDel="00A62ECF">
                <w:rPr>
                  <w:rFonts w:hint="eastAsia"/>
                </w:rPr>
                <w:delText>节介绍了</w:delText>
              </w:r>
              <w:r w:rsidR="005440F1" w:rsidRPr="001E0409" w:rsidDel="00A62ECF">
                <w:rPr>
                  <w:rFonts w:hint="eastAsia"/>
                </w:rPr>
                <w:delText>数据</w:delText>
              </w:r>
              <w:r w:rsidR="00B53722" w:rsidRPr="001E0409" w:rsidDel="00A62ECF">
                <w:rPr>
                  <w:rFonts w:hint="eastAsia"/>
                </w:rPr>
                <w:delText>标注</w:delText>
              </w:r>
              <w:r w:rsidR="001814E0" w:rsidRPr="001E0409" w:rsidDel="00A62ECF">
                <w:rPr>
                  <w:rFonts w:hint="eastAsia"/>
                </w:rPr>
                <w:delText>与</w:delText>
              </w:r>
              <w:r w:rsidR="00B53722" w:rsidRPr="001E0409" w:rsidDel="00A62ECF">
                <w:rPr>
                  <w:rFonts w:hint="eastAsia"/>
                </w:rPr>
                <w:delText>分割</w:delText>
              </w:r>
              <w:r w:rsidR="00B428A3" w:rsidRPr="001E0409" w:rsidDel="00A62ECF">
                <w:rPr>
                  <w:rFonts w:hint="eastAsia"/>
                </w:rPr>
                <w:delText>方法</w:delText>
              </w:r>
              <w:r w:rsidR="00867A97" w:rsidRPr="001E0409" w:rsidDel="00A62ECF">
                <w:rPr>
                  <w:rFonts w:hint="eastAsia"/>
                </w:rPr>
                <w:delText>，</w:delText>
              </w:r>
              <w:r w:rsidR="00867A97" w:rsidRPr="001E0409" w:rsidDel="00A62ECF">
                <w:delText>3.2</w:delText>
              </w:r>
              <w:r w:rsidR="00867A97" w:rsidRPr="001E0409" w:rsidDel="00A62ECF">
                <w:rPr>
                  <w:rFonts w:hint="eastAsia"/>
                </w:rPr>
                <w:delText>节和</w:delText>
              </w:r>
              <w:r w:rsidR="00867A97" w:rsidRPr="001E0409" w:rsidDel="00A62ECF">
                <w:delText>3.3</w:delText>
              </w:r>
              <w:r w:rsidR="00867A97" w:rsidRPr="001E0409" w:rsidDel="00A62ECF">
                <w:rPr>
                  <w:rFonts w:hint="eastAsia"/>
                </w:rPr>
                <w:delText>节分别阐述</w:delText>
              </w:r>
              <w:r w:rsidR="00B53722" w:rsidRPr="001E0409" w:rsidDel="00A62ECF">
                <w:rPr>
                  <w:rFonts w:hint="eastAsia"/>
                </w:rPr>
                <w:delText>血管追踪、断裂</w:delText>
              </w:r>
              <w:r w:rsidR="00572DAC" w:rsidRPr="001E0409" w:rsidDel="00A62ECF">
                <w:rPr>
                  <w:rFonts w:hint="eastAsia"/>
                </w:rPr>
                <w:delText>连接</w:delText>
              </w:r>
              <w:r w:rsidR="00867A97" w:rsidRPr="001E0409" w:rsidDel="00A62ECF">
                <w:rPr>
                  <w:rFonts w:hint="eastAsia"/>
                </w:rPr>
                <w:delText>的方法，</w:delText>
              </w:r>
              <w:r w:rsidR="00867A97" w:rsidRPr="001E0409" w:rsidDel="00A62ECF">
                <w:delText>3.4</w:delText>
              </w:r>
              <w:r w:rsidR="00867A97" w:rsidRPr="001E0409" w:rsidDel="00A62ECF">
                <w:rPr>
                  <w:rFonts w:hint="eastAsia"/>
                </w:rPr>
                <w:delText>节说明基于</w:delText>
              </w:r>
              <w:r w:rsidR="00AD3E47" w:rsidRPr="001E0409" w:rsidDel="00A62ECF">
                <w:rPr>
                  <w:rFonts w:hint="eastAsia"/>
                </w:rPr>
                <w:delText>重建</w:delText>
              </w:r>
              <w:r w:rsidR="00867A97" w:rsidRPr="001E0409" w:rsidDel="00A62ECF">
                <w:rPr>
                  <w:rFonts w:hint="eastAsia"/>
                </w:rPr>
                <w:delText>结果需要做哪些</w:delText>
              </w:r>
              <w:r w:rsidR="00B53722" w:rsidRPr="001E0409" w:rsidDel="00A62ECF">
                <w:rPr>
                  <w:rFonts w:hint="eastAsia"/>
                </w:rPr>
                <w:delText>统计分析。</w:delText>
              </w:r>
            </w:del>
            <w:ins w:id="443" w:author="chen siyuan" w:date="2022-02-28T20:45:00Z">
              <w:del w:id="444" w:author="cxjustc" w:date="2022-03-05T09:06:00Z">
                <w:r w:rsidR="00CF6278" w:rsidRPr="001E0409" w:rsidDel="00A62ECF">
                  <w:rPr>
                    <w:rFonts w:hint="eastAsia"/>
                  </w:rPr>
                  <w:delText>，</w:delText>
                </w:r>
              </w:del>
            </w:ins>
            <w:ins w:id="445" w:author="chen siyuan" w:date="2022-02-28T20:44:00Z">
              <w:del w:id="446" w:author="cxjustc" w:date="2022-03-05T09:06:00Z">
                <w:r w:rsidR="00DC0675" w:rsidRPr="001E0409" w:rsidDel="00A62ECF">
                  <w:delText>3.1</w:delText>
                </w:r>
                <w:r w:rsidR="00DC0675" w:rsidRPr="001E0409" w:rsidDel="00A62ECF">
                  <w:rPr>
                    <w:rFonts w:hint="eastAsia"/>
                  </w:rPr>
                  <w:delText>节</w:delText>
                </w:r>
              </w:del>
            </w:ins>
            <w:ins w:id="447" w:author="chen siyuan" w:date="2022-02-28T20:45:00Z">
              <w:del w:id="448" w:author="cxjustc" w:date="2022-03-05T09:06:00Z">
                <w:r w:rsidR="00CA5AE1" w:rsidRPr="001E0409" w:rsidDel="00A62ECF">
                  <w:rPr>
                    <w:rFonts w:hint="eastAsia"/>
                  </w:rPr>
                  <w:delText>说明了分割数据集的制作和血管分割方法</w:delText>
                </w:r>
                <w:r w:rsidR="00236850" w:rsidRPr="001E0409" w:rsidDel="00A62ECF">
                  <w:rPr>
                    <w:rFonts w:hint="eastAsia"/>
                  </w:rPr>
                  <w:delText>，</w:delText>
                </w:r>
                <w:r w:rsidR="00236850" w:rsidRPr="001E0409" w:rsidDel="00A62ECF">
                  <w:delText>3.2</w:delText>
                </w:r>
                <w:r w:rsidR="00236850" w:rsidRPr="001E0409" w:rsidDel="00A62ECF">
                  <w:rPr>
                    <w:rFonts w:hint="eastAsia"/>
                  </w:rPr>
                  <w:delText>节介绍了血管追踪</w:delText>
                </w:r>
              </w:del>
            </w:ins>
            <w:ins w:id="449" w:author="chen siyuan" w:date="2022-02-28T20:47:00Z">
              <w:del w:id="450" w:author="cxjustc" w:date="2022-03-05T09:06:00Z">
                <w:r w:rsidR="006F581A" w:rsidRPr="001E0409" w:rsidDel="00A62ECF">
                  <w:rPr>
                    <w:rFonts w:hint="eastAsia"/>
                  </w:rPr>
                  <w:delText>与断裂连接</w:delText>
                </w:r>
              </w:del>
            </w:ins>
            <w:ins w:id="451" w:author="chen siyuan" w:date="2022-02-28T20:45:00Z">
              <w:del w:id="452" w:author="cxjustc" w:date="2022-03-05T09:06:00Z">
                <w:r w:rsidR="00236850" w:rsidRPr="001E0409" w:rsidDel="00A62ECF">
                  <w:rPr>
                    <w:rFonts w:hint="eastAsia"/>
                  </w:rPr>
                  <w:delText>方法</w:delText>
                </w:r>
              </w:del>
            </w:ins>
            <w:ins w:id="453" w:author="chen siyuan" w:date="2022-02-28T20:46:00Z">
              <w:del w:id="454" w:author="cxjustc" w:date="2022-03-05T09:06:00Z">
                <w:r w:rsidR="00236850" w:rsidRPr="001E0409" w:rsidDel="00A62ECF">
                  <w:rPr>
                    <w:rFonts w:hint="eastAsia"/>
                  </w:rPr>
                  <w:delText>。</w:delText>
                </w:r>
              </w:del>
            </w:ins>
          </w:p>
          <w:p w14:paraId="1A90DC64" w14:textId="1EB7FD17" w:rsidR="00713CD4" w:rsidRDefault="00A62ECF">
            <w:pPr>
              <w:numPr>
                <w:ilvl w:val="1"/>
                <w:numId w:val="22"/>
              </w:numPr>
              <w:spacing w:beforeLines="50" w:before="156" w:line="312" w:lineRule="auto"/>
              <w:rPr>
                <w:ins w:id="455" w:author="cxjustc" w:date="2022-03-05T09:06:00Z"/>
                <w:b/>
                <w:bCs/>
              </w:rPr>
              <w:pPrChange w:id="456" w:author="chen siyuan" w:date="2022-02-28T20:47:00Z">
                <w:pPr>
                  <w:numPr>
                    <w:numId w:val="19"/>
                  </w:numPr>
                  <w:spacing w:beforeLines="50" w:before="156" w:line="312" w:lineRule="auto"/>
                  <w:ind w:left="360" w:hanging="360"/>
                </w:pPr>
              </w:pPrChange>
            </w:pPr>
            <w:ins w:id="457" w:author="cxjustc" w:date="2022-03-05T09:06:00Z">
              <w:r>
                <w:rPr>
                  <w:rFonts w:hint="eastAsia"/>
                  <w:b/>
                  <w:bCs/>
                </w:rPr>
                <w:t>高分辨率电镜图像中的</w:t>
              </w:r>
            </w:ins>
            <w:ins w:id="458" w:author="chen siyuan" w:date="2022-02-28T15:05:00Z">
              <w:r w:rsidR="00713CD4" w:rsidRPr="001E0409">
                <w:rPr>
                  <w:rFonts w:hint="eastAsia"/>
                  <w:b/>
                  <w:bCs/>
                </w:rPr>
                <w:t>血管分割</w:t>
              </w:r>
            </w:ins>
          </w:p>
          <w:p w14:paraId="13751727" w14:textId="7D40789A" w:rsidR="00A62ECF" w:rsidRPr="001E0409" w:rsidRDefault="00A62ECF" w:rsidP="00A62ECF">
            <w:pPr>
              <w:spacing w:beforeLines="50" w:before="156" w:line="312" w:lineRule="auto"/>
              <w:rPr>
                <w:ins w:id="459" w:author="Li Zhili" w:date="2022-02-28T16:20:00Z"/>
                <w:b/>
                <w:bCs/>
              </w:rPr>
              <w:pPrChange w:id="460" w:author="cxjustc" w:date="2022-03-05T09:06:00Z">
                <w:pPr>
                  <w:numPr>
                    <w:numId w:val="19"/>
                  </w:numPr>
                  <w:spacing w:beforeLines="50" w:before="156" w:line="312" w:lineRule="auto"/>
                  <w:ind w:left="360" w:hanging="360"/>
                </w:pPr>
              </w:pPrChange>
            </w:pPr>
            <w:ins w:id="461" w:author="cxjustc" w:date="2022-03-05T09:06:00Z">
              <w:r w:rsidRPr="00A62ECF">
                <w:rPr>
                  <w:rFonts w:hint="eastAsia"/>
                  <w:b/>
                  <w:bCs/>
                  <w:highlight w:val="yellow"/>
                  <w:rPrChange w:id="462" w:author="cxjustc" w:date="2022-03-05T09:06:00Z">
                    <w:rPr>
                      <w:rFonts w:hint="eastAsia"/>
                      <w:b/>
                      <w:bCs/>
                    </w:rPr>
                  </w:rPrChange>
                </w:rPr>
                <w:t>【</w:t>
              </w:r>
              <w:r>
                <w:rPr>
                  <w:rFonts w:hint="eastAsia"/>
                  <w:b/>
                  <w:bCs/>
                  <w:highlight w:val="yellow"/>
                </w:rPr>
                <w:t>先讲述</w:t>
              </w:r>
            </w:ins>
            <w:ins w:id="463" w:author="cxjustc" w:date="2022-03-05T09:07:00Z">
              <w:r>
                <w:rPr>
                  <w:rFonts w:hint="eastAsia"/>
                  <w:b/>
                  <w:bCs/>
                  <w:highlight w:val="yellow"/>
                </w:rPr>
                <w:t>分割方法思路，利用先进的深度学习方法，调研决定使用</w:t>
              </w:r>
              <w:r>
                <w:rPr>
                  <w:b/>
                  <w:bCs/>
                  <w:highlight w:val="yellow"/>
                </w:rPr>
                <w:t>3</w:t>
              </w:r>
              <w:r>
                <w:rPr>
                  <w:rFonts w:hint="eastAsia"/>
                  <w:b/>
                  <w:bCs/>
                  <w:highlight w:val="yellow"/>
                </w:rPr>
                <w:t>D</w:t>
              </w:r>
              <w:r>
                <w:rPr>
                  <w:b/>
                  <w:bCs/>
                  <w:highlight w:val="yellow"/>
                </w:rPr>
                <w:t xml:space="preserve"> </w:t>
              </w:r>
              <w:r>
                <w:rPr>
                  <w:rFonts w:hint="eastAsia"/>
                  <w:b/>
                  <w:bCs/>
                  <w:highlight w:val="yellow"/>
                </w:rPr>
                <w:t>UNet</w:t>
              </w:r>
              <w:r>
                <w:rPr>
                  <w:rFonts w:hint="eastAsia"/>
                  <w:b/>
                  <w:bCs/>
                  <w:highlight w:val="yellow"/>
                </w:rPr>
                <w:t>，然后介绍</w:t>
              </w:r>
              <w:r>
                <w:rPr>
                  <w:rFonts w:hint="eastAsia"/>
                  <w:b/>
                  <w:bCs/>
                  <w:highlight w:val="yellow"/>
                </w:rPr>
                <w:t>3D</w:t>
              </w:r>
              <w:r>
                <w:rPr>
                  <w:b/>
                  <w:bCs/>
                  <w:highlight w:val="yellow"/>
                </w:rPr>
                <w:t xml:space="preserve"> </w:t>
              </w:r>
              <w:r>
                <w:rPr>
                  <w:rFonts w:hint="eastAsia"/>
                  <w:b/>
                  <w:bCs/>
                  <w:highlight w:val="yellow"/>
                </w:rPr>
                <w:t>UNEt</w:t>
              </w:r>
              <w:r>
                <w:rPr>
                  <w:rFonts w:hint="eastAsia"/>
                  <w:b/>
                  <w:bCs/>
                  <w:highlight w:val="yellow"/>
                </w:rPr>
                <w:t>方法</w:t>
              </w:r>
            </w:ins>
            <w:ins w:id="464" w:author="cxjustc" w:date="2022-03-05T09:08:00Z">
              <w:r>
                <w:rPr>
                  <w:rFonts w:hint="eastAsia"/>
                  <w:b/>
                  <w:bCs/>
                  <w:highlight w:val="yellow"/>
                </w:rPr>
                <w:t>，重点介绍在果蝇血管分割中的</w:t>
              </w:r>
            </w:ins>
            <w:ins w:id="465" w:author="cxjustc" w:date="2022-03-05T09:07:00Z">
              <w:r>
                <w:rPr>
                  <w:rFonts w:hint="eastAsia"/>
                  <w:b/>
                  <w:bCs/>
                  <w:highlight w:val="yellow"/>
                </w:rPr>
                <w:t>改进</w:t>
              </w:r>
            </w:ins>
            <w:ins w:id="466" w:author="cxjustc" w:date="2022-03-05T09:08:00Z">
              <w:r>
                <w:rPr>
                  <w:rFonts w:hint="eastAsia"/>
                  <w:b/>
                  <w:bCs/>
                  <w:highlight w:val="yellow"/>
                </w:rPr>
                <w:t>策略；</w:t>
              </w:r>
            </w:ins>
            <w:ins w:id="467" w:author="cxjustc" w:date="2022-03-05T09:07:00Z">
              <w:r>
                <w:rPr>
                  <w:rFonts w:hint="eastAsia"/>
                  <w:b/>
                  <w:bCs/>
                  <w:highlight w:val="yellow"/>
                </w:rPr>
                <w:t>最后因为</w:t>
              </w:r>
              <w:r>
                <w:rPr>
                  <w:rFonts w:hint="eastAsia"/>
                  <w:b/>
                  <w:bCs/>
                  <w:highlight w:val="yellow"/>
                </w:rPr>
                <w:t>3D</w:t>
              </w:r>
              <w:r>
                <w:rPr>
                  <w:b/>
                  <w:bCs/>
                  <w:highlight w:val="yellow"/>
                </w:rPr>
                <w:t xml:space="preserve"> </w:t>
              </w:r>
              <w:r>
                <w:rPr>
                  <w:rFonts w:hint="eastAsia"/>
                  <w:b/>
                  <w:bCs/>
                  <w:highlight w:val="yellow"/>
                </w:rPr>
                <w:t>UNet</w:t>
              </w:r>
            </w:ins>
            <w:ins w:id="468" w:author="cxjustc" w:date="2022-03-05T09:08:00Z">
              <w:r>
                <w:rPr>
                  <w:rFonts w:hint="eastAsia"/>
                  <w:b/>
                  <w:bCs/>
                  <w:highlight w:val="yellow"/>
                </w:rPr>
                <w:t>是全监督的，所以需要构建数据集。不要上了就介绍数据集制作。</w:t>
              </w:r>
            </w:ins>
            <w:ins w:id="469" w:author="cxjustc" w:date="2022-03-05T09:06:00Z">
              <w:r w:rsidRPr="00A62ECF">
                <w:rPr>
                  <w:rFonts w:hint="eastAsia"/>
                  <w:b/>
                  <w:bCs/>
                  <w:highlight w:val="yellow"/>
                  <w:rPrChange w:id="470" w:author="cxjustc" w:date="2022-03-05T09:06:00Z">
                    <w:rPr>
                      <w:rFonts w:hint="eastAsia"/>
                      <w:b/>
                      <w:bCs/>
                    </w:rPr>
                  </w:rPrChange>
                </w:rPr>
                <w:t>】</w:t>
              </w:r>
            </w:ins>
          </w:p>
          <w:p w14:paraId="36EB718C" w14:textId="249E2930" w:rsidR="00C91018" w:rsidRPr="001E0409" w:rsidRDefault="001831AB" w:rsidP="008936E5">
            <w:pPr>
              <w:spacing w:line="312" w:lineRule="auto"/>
              <w:rPr>
                <w:ins w:id="471" w:author="chen siyuan" w:date="2022-02-28T20:48:00Z"/>
                <w:b/>
                <w:rPrChange w:id="472" w:author="chen siyuan" w:date="2022-03-03T16:43:00Z">
                  <w:rPr>
                    <w:ins w:id="473" w:author="chen siyuan" w:date="2022-02-28T20:48:00Z"/>
                  </w:rPr>
                </w:rPrChange>
              </w:rPr>
            </w:pPr>
            <w:ins w:id="474" w:author="chen siyuan" w:date="2022-02-28T20:48:00Z">
              <w:r w:rsidRPr="001E0409">
                <w:rPr>
                  <w:b/>
                  <w:rPrChange w:id="475" w:author="chen siyuan" w:date="2022-03-03T16:43:00Z">
                    <w:rPr/>
                  </w:rPrChange>
                </w:rPr>
                <w:t xml:space="preserve">3.1.1 </w:t>
              </w:r>
            </w:ins>
            <w:ins w:id="476" w:author="Li Zhili" w:date="2022-02-28T16:20:00Z">
              <w:r w:rsidR="00C91018" w:rsidRPr="001E0409">
                <w:rPr>
                  <w:rFonts w:hint="eastAsia"/>
                  <w:b/>
                  <w:rPrChange w:id="477" w:author="chen siyuan" w:date="2022-03-03T16:43:00Z">
                    <w:rPr>
                      <w:rFonts w:hint="eastAsia"/>
                      <w:b/>
                      <w:bCs/>
                    </w:rPr>
                  </w:rPrChange>
                </w:rPr>
                <w:t>制作</w:t>
              </w:r>
            </w:ins>
            <w:ins w:id="478" w:author="chen siyuan" w:date="2022-02-28T20:49:00Z">
              <w:r w:rsidR="005A5CA8" w:rsidRPr="001E0409">
                <w:rPr>
                  <w:rFonts w:hint="eastAsia"/>
                  <w:b/>
                  <w:rPrChange w:id="479" w:author="chen siyuan" w:date="2022-03-03T16:43:00Z">
                    <w:rPr>
                      <w:rFonts w:hint="eastAsia"/>
                    </w:rPr>
                  </w:rPrChange>
                </w:rPr>
                <w:t>分割</w:t>
              </w:r>
            </w:ins>
            <w:ins w:id="480" w:author="Li Zhili" w:date="2022-02-28T16:20:00Z">
              <w:del w:id="481" w:author="chen siyuan" w:date="2022-02-28T20:49:00Z">
                <w:r w:rsidR="00C91018" w:rsidRPr="001E0409" w:rsidDel="005A5CA8">
                  <w:rPr>
                    <w:rFonts w:hint="eastAsia"/>
                    <w:b/>
                    <w:rPrChange w:id="482" w:author="chen siyuan" w:date="2022-03-03T16:43:00Z">
                      <w:rPr>
                        <w:rFonts w:hint="eastAsia"/>
                        <w:b/>
                        <w:bCs/>
                      </w:rPr>
                    </w:rPrChange>
                  </w:rPr>
                  <w:delText>果蝇血管</w:delText>
                </w:r>
              </w:del>
              <w:r w:rsidR="00C91018" w:rsidRPr="001E0409">
                <w:rPr>
                  <w:rFonts w:hint="eastAsia"/>
                  <w:b/>
                  <w:rPrChange w:id="483" w:author="chen siyuan" w:date="2022-03-03T16:43:00Z">
                    <w:rPr>
                      <w:rFonts w:hint="eastAsia"/>
                      <w:b/>
                      <w:bCs/>
                    </w:rPr>
                  </w:rPrChange>
                </w:rPr>
                <w:t>数据集</w:t>
              </w:r>
            </w:ins>
          </w:p>
          <w:p w14:paraId="0D79FE22" w14:textId="4F9BDBEB" w:rsidR="0019076B" w:rsidRPr="001E0409" w:rsidRDefault="00B54784">
            <w:pPr>
              <w:spacing w:line="312" w:lineRule="auto"/>
              <w:ind w:firstLineChars="200" w:firstLine="420"/>
              <w:rPr>
                <w:ins w:id="484" w:author="chen siyuan" w:date="2022-02-28T20:48:00Z"/>
              </w:rPr>
              <w:pPrChange w:id="485" w:author="chen siyuan" w:date="2022-02-28T20:49:00Z">
                <w:pPr>
                  <w:spacing w:line="312" w:lineRule="auto"/>
                </w:pPr>
              </w:pPrChange>
            </w:pPr>
            <w:ins w:id="486" w:author="chen siyuan" w:date="2022-02-28T20:49:00Z">
              <w:r w:rsidRPr="001E0409">
                <w:t>FAFB</w:t>
              </w:r>
              <w:r w:rsidRPr="001E0409">
                <w:rPr>
                  <w:rFonts w:hint="eastAsia"/>
                </w:rPr>
                <w:t>体量庞大，无法一次全部分割，因此在制作数据集前需要预处理。</w:t>
              </w:r>
            </w:ins>
            <w:ins w:id="487" w:author="chen siyuan" w:date="2022-02-28T20:51:00Z">
              <w:r w:rsidR="0082402C" w:rsidRPr="001E0409">
                <w:rPr>
                  <w:rFonts w:hint="eastAsia"/>
                </w:rPr>
                <w:t>接着</w:t>
              </w:r>
            </w:ins>
            <w:ins w:id="488" w:author="chen siyuan" w:date="2022-02-28T20:49:00Z">
              <w:r w:rsidRPr="001E0409">
                <w:rPr>
                  <w:rFonts w:hint="eastAsia"/>
                </w:rPr>
                <w:t>需</w:t>
              </w:r>
            </w:ins>
            <w:ins w:id="489" w:author="chen siyuan" w:date="2022-02-28T20:50:00Z">
              <w:r w:rsidR="00B97E04" w:rsidRPr="001E0409">
                <w:rPr>
                  <w:rFonts w:hint="eastAsia"/>
                </w:rPr>
                <w:t>充分了解血管特征做分析归类</w:t>
              </w:r>
            </w:ins>
            <w:ins w:id="490" w:author="chen siyuan" w:date="2022-02-28T20:49:00Z">
              <w:r w:rsidRPr="001E0409">
                <w:rPr>
                  <w:rFonts w:hint="eastAsia"/>
                </w:rPr>
                <w:t>，</w:t>
              </w:r>
            </w:ins>
            <w:ins w:id="491" w:author="chen siyuan" w:date="2022-02-28T20:50:00Z">
              <w:r w:rsidR="00B97E04" w:rsidRPr="001E0409">
                <w:rPr>
                  <w:rFonts w:hint="eastAsia"/>
                </w:rPr>
                <w:t>再选择数据块去人工标记，</w:t>
              </w:r>
            </w:ins>
            <w:ins w:id="492" w:author="chen siyuan" w:date="2022-02-28T20:49:00Z">
              <w:r w:rsidRPr="001E0409">
                <w:rPr>
                  <w:rFonts w:hint="eastAsia"/>
                </w:rPr>
                <w:t>制作出具有丰富多样性的电镜血管训练数据集，以便分割大规模的、多样化的数据。</w:t>
              </w:r>
            </w:ins>
          </w:p>
          <w:p w14:paraId="3B0A4F48" w14:textId="65D616C4" w:rsidR="00B54784" w:rsidRPr="001E0409" w:rsidDel="007C7B05" w:rsidRDefault="00B54784">
            <w:pPr>
              <w:spacing w:line="312" w:lineRule="auto"/>
              <w:rPr>
                <w:ins w:id="493" w:author="Li Zhili" w:date="2022-02-28T16:20:00Z"/>
                <w:del w:id="494" w:author="chen siyuan" w:date="2022-02-28T20:51:00Z"/>
                <w:rPrChange w:id="495" w:author="chen siyuan" w:date="2022-03-03T16:43:00Z">
                  <w:rPr>
                    <w:ins w:id="496" w:author="Li Zhili" w:date="2022-02-28T16:20:00Z"/>
                    <w:del w:id="497" w:author="chen siyuan" w:date="2022-02-28T20:51:00Z"/>
                    <w:b/>
                    <w:bCs/>
                  </w:rPr>
                </w:rPrChange>
              </w:rPr>
              <w:pPrChange w:id="498" w:author="chen siyuan" w:date="2022-02-28T20:47:00Z">
                <w:pPr>
                  <w:spacing w:beforeLines="50" w:before="156" w:line="312" w:lineRule="auto"/>
                </w:pPr>
              </w:pPrChange>
            </w:pPr>
          </w:p>
          <w:p w14:paraId="7894FEC3" w14:textId="6E253B3D" w:rsidR="00713CD4" w:rsidRPr="001E0409" w:rsidRDefault="001831AB" w:rsidP="003C1AA6">
            <w:pPr>
              <w:spacing w:line="312" w:lineRule="auto"/>
              <w:rPr>
                <w:ins w:id="499" w:author="chen siyuan" w:date="2022-02-28T20:51:00Z"/>
                <w:b/>
                <w:rPrChange w:id="500" w:author="chen siyuan" w:date="2022-03-03T16:43:00Z">
                  <w:rPr>
                    <w:ins w:id="501" w:author="chen siyuan" w:date="2022-02-28T20:51:00Z"/>
                  </w:rPr>
                </w:rPrChange>
              </w:rPr>
            </w:pPr>
            <w:ins w:id="502" w:author="chen siyuan" w:date="2022-02-28T20:48:00Z">
              <w:r w:rsidRPr="001E0409">
                <w:rPr>
                  <w:b/>
                  <w:rPrChange w:id="503" w:author="chen siyuan" w:date="2022-03-03T16:43:00Z">
                    <w:rPr/>
                  </w:rPrChange>
                </w:rPr>
                <w:t xml:space="preserve">3.1.2 </w:t>
              </w:r>
            </w:ins>
            <w:ins w:id="504" w:author="Li Zhili" w:date="2022-02-28T16:21:00Z">
              <w:del w:id="505" w:author="chen siyuan" w:date="2022-02-28T20:51:00Z">
                <w:r w:rsidR="00C91018" w:rsidRPr="001E0409" w:rsidDel="00947F2E">
                  <w:rPr>
                    <w:rFonts w:hint="eastAsia"/>
                    <w:b/>
                    <w:rPrChange w:id="506" w:author="chen siyuan" w:date="2022-03-03T16:43:00Z">
                      <w:rPr>
                        <w:rFonts w:hint="eastAsia"/>
                        <w:b/>
                        <w:bCs/>
                      </w:rPr>
                    </w:rPrChange>
                  </w:rPr>
                  <w:delText>改进</w:delText>
                </w:r>
                <w:r w:rsidR="00C91018" w:rsidRPr="001E0409" w:rsidDel="00947F2E">
                  <w:rPr>
                    <w:b/>
                    <w:rPrChange w:id="507" w:author="chen siyuan" w:date="2022-03-03T16:43:00Z">
                      <w:rPr>
                        <w:b/>
                        <w:bCs/>
                      </w:rPr>
                    </w:rPrChange>
                  </w:rPr>
                  <w:delText>3D U-Net</w:delText>
                </w:r>
                <w:r w:rsidR="00C91018" w:rsidRPr="001E0409" w:rsidDel="00947F2E">
                  <w:rPr>
                    <w:rFonts w:hint="eastAsia"/>
                    <w:b/>
                    <w:rPrChange w:id="508" w:author="chen siyuan" w:date="2022-03-03T16:43:00Z">
                      <w:rPr>
                        <w:rFonts w:hint="eastAsia"/>
                        <w:b/>
                        <w:bCs/>
                      </w:rPr>
                    </w:rPrChange>
                  </w:rPr>
                  <w:delText>网络结构</w:delText>
                </w:r>
              </w:del>
            </w:ins>
            <w:ins w:id="509" w:author="chen siyuan" w:date="2022-02-28T20:51:00Z">
              <w:r w:rsidR="00947F2E" w:rsidRPr="001E0409">
                <w:rPr>
                  <w:rFonts w:hint="eastAsia"/>
                  <w:b/>
                  <w:rPrChange w:id="510" w:author="chen siyuan" w:date="2022-03-03T16:43:00Z">
                    <w:rPr>
                      <w:rFonts w:hint="eastAsia"/>
                    </w:rPr>
                  </w:rPrChange>
                </w:rPr>
                <w:t>分割网络</w:t>
              </w:r>
            </w:ins>
          </w:p>
          <w:p w14:paraId="73D7F36E" w14:textId="0F2F56E8" w:rsidR="00AA68F9" w:rsidRPr="001E0409" w:rsidRDefault="00E1594B" w:rsidP="00E1594B">
            <w:pPr>
              <w:spacing w:line="312" w:lineRule="auto"/>
              <w:ind w:firstLine="420"/>
              <w:jc w:val="left"/>
              <w:rPr>
                <w:ins w:id="511" w:author="chen siyuan" w:date="2022-02-28T20:54:00Z"/>
              </w:rPr>
            </w:pPr>
            <w:ins w:id="512" w:author="chen siyuan" w:date="2022-02-28T20:53:00Z">
              <w:r w:rsidRPr="001E0409">
                <w:rPr>
                  <w:rFonts w:hint="eastAsia"/>
                </w:rPr>
                <w:t>本文是首个电镜图像的血管重建工作，而三维连续性又是血管最重要的特征之一，所以全脑血管拓</w:t>
              </w:r>
              <w:r w:rsidRPr="001E0409">
                <w:rPr>
                  <w:rFonts w:hint="eastAsia"/>
                </w:rPr>
                <w:lastRenderedPageBreak/>
                <w:t>扑的完整性</w:t>
              </w:r>
              <w:r w:rsidR="008B0C37" w:rsidRPr="001E0409">
                <w:rPr>
                  <w:rFonts w:hint="eastAsia"/>
                </w:rPr>
                <w:t>是</w:t>
              </w:r>
              <w:r w:rsidRPr="001E0409">
                <w:rPr>
                  <w:rFonts w:hint="eastAsia"/>
                </w:rPr>
                <w:t>本课题的重点。要生成连续性较好的分割结果，可以考虑</w:t>
              </w:r>
              <w:r w:rsidR="00AA68F9" w:rsidRPr="001E0409">
                <w:rPr>
                  <w:rFonts w:hint="eastAsia"/>
                </w:rPr>
                <w:t>使用三维卷积神经网络</w:t>
              </w:r>
              <w:r w:rsidRPr="001E0409">
                <w:rPr>
                  <w:rFonts w:hint="eastAsia"/>
                </w:rPr>
                <w:t>。</w:t>
              </w:r>
            </w:ins>
            <w:ins w:id="513" w:author="chen siyuan" w:date="2022-02-28T20:54:00Z">
              <w:r w:rsidR="007526A5" w:rsidRPr="001E0409">
                <w:rPr>
                  <w:rFonts w:hint="eastAsia"/>
                </w:rPr>
                <w:t>使用</w:t>
              </w:r>
              <w:r w:rsidR="00AA68F9" w:rsidRPr="001E0409">
                <w:rPr>
                  <w:rFonts w:hint="eastAsia"/>
                </w:rPr>
                <w:t>三维卷积核对三维数据块进行分割，不仅能学习二维平面特征，还可以结合相邻切片的信息。当</w:t>
              </w:r>
              <w:r w:rsidR="00AA68F9" w:rsidRPr="001E0409">
                <w:t>2D CNN</w:t>
              </w:r>
              <w:r w:rsidR="00AA68F9" w:rsidRPr="001E0409">
                <w:rPr>
                  <w:rFonts w:hint="eastAsia"/>
                </w:rPr>
                <w:t>遇到连续多个困难的数据时，</w:t>
              </w:r>
            </w:ins>
            <w:ins w:id="514" w:author="chen siyuan" w:date="2022-02-28T20:55:00Z">
              <w:r w:rsidR="00A32A2C" w:rsidRPr="001E0409">
                <w:rPr>
                  <w:rFonts w:hint="eastAsia"/>
                </w:rPr>
                <w:t>由于</w:t>
              </w:r>
            </w:ins>
            <w:ins w:id="515" w:author="chen siyuan" w:date="2022-02-28T20:54:00Z">
              <w:r w:rsidR="00AA68F9" w:rsidRPr="001E0409">
                <w:rPr>
                  <w:rFonts w:hint="eastAsia"/>
                </w:rPr>
                <w:t>只</w:t>
              </w:r>
            </w:ins>
            <w:ins w:id="516" w:author="chen siyuan" w:date="2022-02-28T20:55:00Z">
              <w:r w:rsidR="007C6299" w:rsidRPr="001E0409">
                <w:rPr>
                  <w:rFonts w:hint="eastAsia"/>
                </w:rPr>
                <w:t>利用到</w:t>
              </w:r>
            </w:ins>
            <w:ins w:id="517" w:author="chen siyuan" w:date="2022-02-28T20:54:00Z">
              <w:r w:rsidR="00AA68F9" w:rsidRPr="001E0409">
                <w:rPr>
                  <w:rFonts w:hint="eastAsia"/>
                </w:rPr>
                <w:t>当前帧的信息所以</w:t>
              </w:r>
            </w:ins>
            <w:ins w:id="518" w:author="chen siyuan" w:date="2022-02-28T20:55:00Z">
              <w:r w:rsidR="007C6299" w:rsidRPr="001E0409">
                <w:rPr>
                  <w:rFonts w:hint="eastAsia"/>
                </w:rPr>
                <w:t>表现不佳</w:t>
              </w:r>
            </w:ins>
            <w:ins w:id="519" w:author="chen siyuan" w:date="2022-02-28T20:54:00Z">
              <w:r w:rsidR="00AA68F9" w:rsidRPr="001E0409">
                <w:rPr>
                  <w:rFonts w:hint="eastAsia"/>
                </w:rPr>
                <w:t>。但是</w:t>
              </w:r>
            </w:ins>
            <w:ins w:id="520" w:author="chen siyuan" w:date="2022-02-28T20:55:00Z">
              <w:r w:rsidR="00C0768F" w:rsidRPr="001E0409">
                <w:rPr>
                  <w:rFonts w:hint="eastAsia"/>
                </w:rPr>
                <w:t>此时</w:t>
              </w:r>
            </w:ins>
            <w:ins w:id="521" w:author="chen siyuan" w:date="2022-02-28T20:54:00Z">
              <w:r w:rsidR="00AA68F9" w:rsidRPr="001E0409">
                <w:rPr>
                  <w:rFonts w:hint="eastAsia"/>
                </w:rPr>
                <w:t>三维的连续性特征依然存在</w:t>
              </w:r>
            </w:ins>
            <w:ins w:id="522" w:author="chen siyuan" w:date="2022-02-28T20:55:00Z">
              <w:r w:rsidR="00C0768F" w:rsidRPr="001E0409">
                <w:rPr>
                  <w:rFonts w:hint="eastAsia"/>
                </w:rPr>
                <w:t>，</w:t>
              </w:r>
            </w:ins>
            <w:ins w:id="523" w:author="chen siyuan" w:date="2022-02-28T20:54:00Z">
              <w:r w:rsidR="00AA68F9" w:rsidRPr="001E0409">
                <w:rPr>
                  <w:rFonts w:hint="eastAsia"/>
                </w:rPr>
                <w:t>如果采用</w:t>
              </w:r>
              <w:r w:rsidR="00AA68F9" w:rsidRPr="001E0409">
                <w:t>3D CNN</w:t>
              </w:r>
              <w:r w:rsidR="00AA68F9" w:rsidRPr="001E0409">
                <w:rPr>
                  <w:rFonts w:hint="eastAsia"/>
                </w:rPr>
                <w:t>就能联系附近数据的信息判断是否符合连续性特征，从而优于</w:t>
              </w:r>
              <w:r w:rsidR="00AA68F9" w:rsidRPr="001E0409">
                <w:t xml:space="preserve">2D </w:t>
              </w:r>
              <w:r w:rsidR="00AA68F9" w:rsidRPr="001E0409">
                <w:rPr>
                  <w:rFonts w:hint="eastAsia"/>
                </w:rPr>
                <w:t>网络的分割结构。</w:t>
              </w:r>
              <w:r w:rsidR="00AA68F9" w:rsidRPr="001E0409">
                <w:t>3D U-Net</w:t>
              </w:r>
              <w:r w:rsidR="00AA68F9" w:rsidRPr="001E0409">
                <w:rPr>
                  <w:rFonts w:hint="eastAsia"/>
                </w:rPr>
                <w:t>是三维分割网络的典型代表，由于其优异的性能，在医学图像的三维分割中得到了广泛的应用。综上所述，我们基于</w:t>
              </w:r>
              <w:r w:rsidR="00AA68F9" w:rsidRPr="001E0409">
                <w:t xml:space="preserve">3D U-Net </w:t>
              </w:r>
              <w:r w:rsidR="00AA68F9" w:rsidRPr="001E0409">
                <w:rPr>
                  <w:rFonts w:hint="eastAsia"/>
                </w:rPr>
                <w:t>进行全脑血管的分割。</w:t>
              </w:r>
            </w:ins>
          </w:p>
          <w:p w14:paraId="738A5319" w14:textId="2625AF04" w:rsidR="005277F5" w:rsidRPr="001E0409" w:rsidRDefault="005277F5" w:rsidP="005277F5">
            <w:pPr>
              <w:spacing w:line="312" w:lineRule="auto"/>
              <w:ind w:firstLine="420"/>
              <w:jc w:val="left"/>
              <w:rPr>
                <w:ins w:id="524" w:author="chen siyuan" w:date="2022-02-28T20:56:00Z"/>
              </w:rPr>
            </w:pPr>
            <w:ins w:id="525" w:author="chen siyuan" w:date="2022-02-28T20:56:00Z">
              <w:r w:rsidRPr="001E0409">
                <w:t>3D U-Net</w:t>
              </w:r>
              <w:r w:rsidRPr="001E0409">
                <w:rPr>
                  <w:rFonts w:hint="eastAsia"/>
                </w:rPr>
                <w:t>由一个压缩路径和一个扩展路径组成。在压缩路径中，每个层包含两个</w:t>
              </w:r>
              <w:r w:rsidRPr="001E0409">
                <w:t>3×3×3</w:t>
              </w:r>
              <w:r w:rsidRPr="001E0409">
                <w:rPr>
                  <w:rFonts w:hint="eastAsia"/>
                </w:rPr>
                <w:t>卷积和一个</w:t>
              </w:r>
              <w:r w:rsidRPr="001E0409">
                <w:t>2×2×2</w:t>
              </w:r>
              <w:r w:rsidRPr="001E0409">
                <w:rPr>
                  <w:rFonts w:hint="eastAsia"/>
                </w:rPr>
                <w:t>池化层，分别用于提取特征和降采样。扩展路径中每一层先通过反卷积将特征图的尺寸乘</w:t>
              </w:r>
              <w:r w:rsidRPr="001E0409">
                <w:t>2</w:t>
              </w:r>
              <w:r w:rsidRPr="001E0409">
                <w:rPr>
                  <w:rFonts w:hint="eastAsia"/>
                </w:rPr>
                <w:t>，同时将其个数减半，然后和左侧对称的压缩路径的特征图合并，来自相同分辨率层的快连接为合成图像提供了必要的高分辨率特征。在最后一层，</w:t>
              </w:r>
              <w:r w:rsidRPr="001E0409">
                <w:t>1×1×1</w:t>
              </w:r>
              <w:r w:rsidRPr="001E0409">
                <w:rPr>
                  <w:rFonts w:hint="eastAsia"/>
                </w:rPr>
                <w:t>卷积将输出通道的数量减少到标签的数量。每个卷积后面都跟着</w:t>
              </w:r>
              <w:r w:rsidRPr="001E0409">
                <w:t>ReLU</w:t>
              </w:r>
              <w:r w:rsidRPr="001E0409">
                <w:rPr>
                  <w:rFonts w:hint="eastAsia"/>
                </w:rPr>
                <w:t>层和批处理规范化（</w:t>
              </w:r>
              <w:r w:rsidRPr="001E0409">
                <w:t>Batch Normalization</w:t>
              </w:r>
              <w:r w:rsidRPr="001E0409">
                <w:rPr>
                  <w:rFonts w:hint="eastAsia"/>
                </w:rPr>
                <w:t>）。</w:t>
              </w:r>
            </w:ins>
          </w:p>
          <w:p w14:paraId="43815548" w14:textId="77777777" w:rsidR="008D450E" w:rsidRDefault="005277F5" w:rsidP="005277F5">
            <w:pPr>
              <w:spacing w:line="312" w:lineRule="auto"/>
              <w:ind w:firstLine="420"/>
              <w:jc w:val="left"/>
              <w:rPr>
                <w:ins w:id="526" w:author="cxjustc" w:date="2022-03-05T09:18:00Z"/>
              </w:rPr>
            </w:pPr>
            <w:ins w:id="527" w:author="chen siyuan" w:date="2022-02-28T20:56:00Z">
              <w:r w:rsidRPr="001E0409">
                <w:rPr>
                  <w:rFonts w:hint="eastAsia"/>
                </w:rPr>
                <w:t>虽然</w:t>
              </w:r>
              <w:r w:rsidRPr="001E0409">
                <w:t>3D U-Net</w:t>
              </w:r>
              <w:r w:rsidRPr="001E0409">
                <w:rPr>
                  <w:rFonts w:hint="eastAsia"/>
                </w:rPr>
                <w:t>在图像分割中展现出强大的表现力，</w:t>
              </w:r>
              <w:r w:rsidRPr="008D450E">
                <w:rPr>
                  <w:rFonts w:hint="eastAsia"/>
                  <w:highlight w:val="yellow"/>
                  <w:rPrChange w:id="528" w:author="cxjustc" w:date="2022-03-05T09:15:00Z">
                    <w:rPr>
                      <w:rFonts w:hint="eastAsia"/>
                    </w:rPr>
                  </w:rPrChange>
                </w:rPr>
                <w:t>但是它是各项同性的网络，所以运行速度较慢</w:t>
              </w:r>
            </w:ins>
            <w:ins w:id="529" w:author="cxjustc" w:date="2022-03-05T09:15:00Z">
              <w:r w:rsidR="008D450E">
                <w:rPr>
                  <w:rFonts w:hint="eastAsia"/>
                  <w:highlight w:val="yellow"/>
                </w:rPr>
                <w:t>（</w:t>
              </w:r>
              <w:r w:rsidR="008D450E" w:rsidRPr="008D450E">
                <w:rPr>
                  <w:rFonts w:hint="eastAsia"/>
                  <w:color w:val="FF0000"/>
                  <w:highlight w:val="yellow"/>
                  <w:rPrChange w:id="530" w:author="cxjustc" w:date="2022-03-05T09:16:00Z">
                    <w:rPr>
                      <w:rFonts w:hint="eastAsia"/>
                      <w:highlight w:val="yellow"/>
                    </w:rPr>
                  </w:rPrChange>
                </w:rPr>
                <w:t>各项同性与运行速度没有必然联系，这</w:t>
              </w:r>
            </w:ins>
            <w:ins w:id="531" w:author="cxjustc" w:date="2022-03-05T09:16:00Z">
              <w:r w:rsidR="008D450E" w:rsidRPr="008D450E">
                <w:rPr>
                  <w:rFonts w:hint="eastAsia"/>
                  <w:color w:val="FF0000"/>
                  <w:highlight w:val="yellow"/>
                  <w:rPrChange w:id="532" w:author="cxjustc" w:date="2022-03-05T09:16:00Z">
                    <w:rPr>
                      <w:rFonts w:hint="eastAsia"/>
                      <w:highlight w:val="yellow"/>
                    </w:rPr>
                  </w:rPrChange>
                </w:rPr>
                <w:t>个“所以”没有任何道理</w:t>
              </w:r>
              <w:r w:rsidR="008D450E">
                <w:rPr>
                  <w:rFonts w:hint="eastAsia"/>
                  <w:color w:val="FF0000"/>
                  <w:highlight w:val="yellow"/>
                </w:rPr>
                <w:t>。</w:t>
              </w:r>
            </w:ins>
            <w:ins w:id="533" w:author="cxjustc" w:date="2022-03-05T09:15:00Z">
              <w:r w:rsidR="008D450E">
                <w:rPr>
                  <w:rFonts w:hint="eastAsia"/>
                  <w:highlight w:val="yellow"/>
                </w:rPr>
                <w:t>）</w:t>
              </w:r>
            </w:ins>
            <w:ins w:id="534" w:author="chen siyuan" w:date="2022-02-28T20:57:00Z">
              <w:r w:rsidR="00072B2B" w:rsidRPr="001E0409">
                <w:rPr>
                  <w:rFonts w:hint="eastAsia"/>
                </w:rPr>
                <w:t>。</w:t>
              </w:r>
            </w:ins>
            <w:ins w:id="535" w:author="chen siyuan" w:date="2022-02-28T20:56:00Z">
              <w:r w:rsidRPr="001E0409">
                <w:rPr>
                  <w:rFonts w:hint="eastAsia"/>
                </w:rPr>
                <w:t>考虑到数据集的庞大，更需要使用更高效的模型</w:t>
              </w:r>
            </w:ins>
            <w:ins w:id="536" w:author="chen siyuan" w:date="2022-02-28T20:57:00Z">
              <w:r w:rsidR="00072B2B" w:rsidRPr="001E0409">
                <w:rPr>
                  <w:rFonts w:hint="eastAsia"/>
                </w:rPr>
                <w:t>来</w:t>
              </w:r>
            </w:ins>
            <w:ins w:id="537" w:author="chen siyuan" w:date="2022-02-28T20:56:00Z">
              <w:r w:rsidRPr="001E0409">
                <w:rPr>
                  <w:rFonts w:hint="eastAsia"/>
                </w:rPr>
                <w:t>分割全脑</w:t>
              </w:r>
            </w:ins>
            <w:ins w:id="538" w:author="chen siyuan" w:date="2022-02-28T20:57:00Z">
              <w:r w:rsidR="00DA30DA" w:rsidRPr="001E0409">
                <w:rPr>
                  <w:rFonts w:hint="eastAsia"/>
                </w:rPr>
                <w:t>血管</w:t>
              </w:r>
            </w:ins>
            <w:ins w:id="539" w:author="chen siyuan" w:date="2022-02-28T20:56:00Z">
              <w:r w:rsidRPr="001E0409">
                <w:rPr>
                  <w:rFonts w:hint="eastAsia"/>
                </w:rPr>
                <w:t>。我们修改了网络以更高效地分割</w:t>
              </w:r>
            </w:ins>
            <w:ins w:id="540" w:author="cxjustc" w:date="2022-03-05T09:16:00Z">
              <w:r w:rsidR="008D450E" w:rsidRPr="008D450E">
                <w:rPr>
                  <w:rFonts w:hint="eastAsia"/>
                  <w:color w:val="FF0000"/>
                  <w:rPrChange w:id="541" w:author="cxjustc" w:date="2022-03-05T09:17:00Z">
                    <w:rPr>
                      <w:rFonts w:hint="eastAsia"/>
                    </w:rPr>
                  </w:rPrChange>
                </w:rPr>
                <w:t>（</w:t>
              </w:r>
            </w:ins>
            <w:ins w:id="542" w:author="cxjustc" w:date="2022-03-05T09:17:00Z">
              <w:r w:rsidR="008D450E">
                <w:rPr>
                  <w:rFonts w:hint="eastAsia"/>
                  <w:color w:val="FF0000"/>
                </w:rPr>
                <w:t>cxj</w:t>
              </w:r>
              <w:r w:rsidR="008D450E">
                <w:rPr>
                  <w:rFonts w:hint="eastAsia"/>
                  <w:color w:val="FF0000"/>
                </w:rPr>
                <w:t>：</w:t>
              </w:r>
            </w:ins>
            <w:ins w:id="543" w:author="cxjustc" w:date="2022-03-05T09:16:00Z">
              <w:r w:rsidR="008D450E" w:rsidRPr="008D450E">
                <w:rPr>
                  <w:rFonts w:hint="eastAsia"/>
                  <w:color w:val="FF0000"/>
                  <w:rPrChange w:id="544" w:author="cxjustc" w:date="2022-03-05T09:17:00Z">
                    <w:rPr>
                      <w:rFonts w:hint="eastAsia"/>
                    </w:rPr>
                  </w:rPrChange>
                </w:rPr>
                <w:t>修改的初衷是为了解决效率问题？那减小</w:t>
              </w:r>
            </w:ins>
            <w:ins w:id="545" w:author="cxjustc" w:date="2022-03-05T09:17:00Z">
              <w:r w:rsidR="008D450E" w:rsidRPr="008D450E">
                <w:rPr>
                  <w:rFonts w:hint="eastAsia"/>
                  <w:color w:val="FF0000"/>
                  <w:rPrChange w:id="546" w:author="cxjustc" w:date="2022-03-05T09:17:00Z">
                    <w:rPr>
                      <w:rFonts w:hint="eastAsia"/>
                    </w:rPr>
                  </w:rPrChange>
                </w:rPr>
                <w:t>卷积核尺寸为何不行？</w:t>
              </w:r>
              <w:r w:rsidR="008D450E">
                <w:rPr>
                  <w:rFonts w:hint="eastAsia"/>
                  <w:color w:val="FF0000"/>
                </w:rPr>
                <w:t>修改的总体思路是什么？为啥单独减小</w:t>
              </w:r>
              <w:r w:rsidR="008D450E">
                <w:rPr>
                  <w:rFonts w:hint="eastAsia"/>
                  <w:color w:val="FF0000"/>
                </w:rPr>
                <w:t>z</w:t>
              </w:r>
              <w:r w:rsidR="008D450E">
                <w:rPr>
                  <w:rFonts w:hint="eastAsia"/>
                  <w:color w:val="FF0000"/>
                </w:rPr>
                <w:t>方向卷积核？</w:t>
              </w:r>
            </w:ins>
            <w:ins w:id="547" w:author="cxjustc" w:date="2022-03-05T09:18:00Z">
              <w:r w:rsidR="008D450E">
                <w:rPr>
                  <w:rFonts w:hint="eastAsia"/>
                  <w:color w:val="FF0000"/>
                </w:rPr>
                <w:t>而且又是为何分层？如果让你用两个关键词介绍你的改进思路，你会说哪两个关键词？各项异性？分阶段？分层级？</w:t>
              </w:r>
            </w:ins>
            <w:ins w:id="548" w:author="cxjustc" w:date="2022-03-05T09:17:00Z">
              <w:r w:rsidR="008D450E">
                <w:rPr>
                  <w:rFonts w:hint="eastAsia"/>
                  <w:color w:val="FF0000"/>
                </w:rPr>
                <w:t>）</w:t>
              </w:r>
            </w:ins>
            <w:ins w:id="549" w:author="chen siyuan" w:date="2022-02-28T20:56:00Z">
              <w:r w:rsidRPr="001E0409">
                <w:rPr>
                  <w:rFonts w:hint="eastAsia"/>
                </w:rPr>
                <w:t>。</w:t>
              </w:r>
            </w:ins>
          </w:p>
          <w:p w14:paraId="719955F2" w14:textId="3867A77D" w:rsidR="005277F5" w:rsidRPr="001E0409" w:rsidRDefault="008D450E" w:rsidP="005277F5">
            <w:pPr>
              <w:spacing w:line="312" w:lineRule="auto"/>
              <w:ind w:firstLine="420"/>
              <w:jc w:val="left"/>
              <w:rPr>
                <w:ins w:id="550" w:author="chen siyuan" w:date="2022-02-28T20:56:00Z"/>
              </w:rPr>
            </w:pPr>
            <w:ins w:id="551" w:author="cxjustc" w:date="2022-03-05T09:18:00Z">
              <w:r>
                <w:rPr>
                  <w:rFonts w:hint="eastAsia"/>
                </w:rPr>
                <w:t>具体地，</w:t>
              </w:r>
            </w:ins>
            <w:ins w:id="552" w:author="chen siyuan" w:date="2022-02-28T20:56:00Z">
              <w:r w:rsidR="005277F5" w:rsidRPr="001E0409">
                <w:rPr>
                  <w:rFonts w:hint="eastAsia"/>
                </w:rPr>
                <w:t>我们在</w:t>
              </w:r>
            </w:ins>
            <w:ins w:id="553" w:author="cxjustc" w:date="2022-03-05T09:18:00Z">
              <w:r>
                <w:rPr>
                  <w:rFonts w:hint="eastAsia"/>
                </w:rPr>
                <w:t>3D</w:t>
              </w:r>
              <w:r>
                <w:t xml:space="preserve"> </w:t>
              </w:r>
            </w:ins>
            <w:ins w:id="554" w:author="cxjustc" w:date="2022-03-05T09:19:00Z">
              <w:r>
                <w:rPr>
                  <w:rFonts w:hint="eastAsia"/>
                </w:rPr>
                <w:t>UNet</w:t>
              </w:r>
              <w:r>
                <w:rPr>
                  <w:rFonts w:hint="eastAsia"/>
                </w:rPr>
                <w:t>分割</w:t>
              </w:r>
            </w:ins>
            <w:ins w:id="555" w:author="chen siyuan" w:date="2022-02-28T20:56:00Z">
              <w:r w:rsidR="005277F5" w:rsidRPr="001E0409">
                <w:rPr>
                  <w:rFonts w:hint="eastAsia"/>
                </w:rPr>
                <w:t>网络</w:t>
              </w:r>
            </w:ins>
            <w:ins w:id="556" w:author="cxjustc" w:date="2022-03-05T09:19:00Z">
              <w:r>
                <w:rPr>
                  <w:rFonts w:hint="eastAsia"/>
                </w:rPr>
                <w:t>编码器部分</w:t>
              </w:r>
            </w:ins>
            <w:ins w:id="557" w:author="chen siyuan" w:date="2022-02-28T20:56:00Z">
              <w:r w:rsidR="005277F5" w:rsidRPr="001E0409">
                <w:rPr>
                  <w:rFonts w:hint="eastAsia"/>
                </w:rPr>
                <w:t>的初始三层将</w:t>
              </w:r>
              <w:r w:rsidR="005277F5" w:rsidRPr="001E0409">
                <w:t>Z</w:t>
              </w:r>
              <w:r w:rsidR="005277F5" w:rsidRPr="001E0409">
                <w:rPr>
                  <w:rFonts w:hint="eastAsia"/>
                </w:rPr>
                <w:t>方向的卷积核大小设为</w:t>
              </w:r>
              <w:r w:rsidR="005277F5" w:rsidRPr="001E0409">
                <w:t xml:space="preserve"> 1</w:t>
              </w:r>
              <w:r w:rsidR="005277F5" w:rsidRPr="001E0409">
                <w:rPr>
                  <w:rFonts w:hint="eastAsia"/>
                </w:rPr>
                <w:t>，也即使用二维卷积开始前三层的卷积，当网络的物理感受野接近各向同性后，将</w:t>
              </w:r>
              <w:r w:rsidR="005277F5" w:rsidRPr="001E0409">
                <w:t xml:space="preserve"> z </w:t>
              </w:r>
              <w:r w:rsidR="005277F5" w:rsidRPr="001E0409">
                <w:rPr>
                  <w:rFonts w:hint="eastAsia"/>
                </w:rPr>
                <w:t>方向的卷积核大小调整为与其他方向相同，也即使用各向同性的卷积核进行深层的卷积。通过这样的卷积过程，网络的参数量、计算量也显著减少，使得我们可以使用更大的图像块输入到网络</w:t>
              </w:r>
            </w:ins>
            <w:ins w:id="558" w:author="cxjustc" w:date="2022-03-05T09:19:00Z">
              <w:r w:rsidRPr="008D450E">
                <w:rPr>
                  <w:rFonts w:hint="eastAsia"/>
                  <w:color w:val="FF0000"/>
                  <w:rPrChange w:id="559" w:author="cxjustc" w:date="2022-03-05T09:19:00Z">
                    <w:rPr>
                      <w:rFonts w:hint="eastAsia"/>
                    </w:rPr>
                  </w:rPrChange>
                </w:rPr>
                <w:t>(</w:t>
              </w:r>
              <w:r>
                <w:rPr>
                  <w:color w:val="FF0000"/>
                </w:rPr>
                <w:t>cxj:</w:t>
              </w:r>
              <w:r>
                <w:rPr>
                  <w:rFonts w:hint="eastAsia"/>
                  <w:color w:val="FF0000"/>
                </w:rPr>
                <w:t>如果你一直</w:t>
              </w:r>
            </w:ins>
            <w:ins w:id="560" w:author="cxjustc" w:date="2022-03-05T09:20:00Z">
              <w:r>
                <w:rPr>
                  <w:rFonts w:hint="eastAsia"/>
                  <w:color w:val="FF0000"/>
                </w:rPr>
                <w:t>强调减少参数量、计算量，那么在实验结果必须有这方面的参数对比，效率提高多少，计算量、参数量减少多少</w:t>
              </w:r>
            </w:ins>
            <w:bookmarkStart w:id="561" w:name="_GoBack"/>
            <w:bookmarkEnd w:id="561"/>
            <w:ins w:id="562" w:author="cxjustc" w:date="2022-03-05T09:19:00Z">
              <w:r w:rsidRPr="008D450E">
                <w:rPr>
                  <w:color w:val="FF0000"/>
                  <w:rPrChange w:id="563" w:author="cxjustc" w:date="2022-03-05T09:19:00Z">
                    <w:rPr/>
                  </w:rPrChange>
                </w:rPr>
                <w:t>)</w:t>
              </w:r>
            </w:ins>
            <w:ins w:id="564" w:author="chen siyuan" w:date="2022-02-28T20:56:00Z">
              <w:r w:rsidR="005277F5" w:rsidRPr="001E0409">
                <w:rPr>
                  <w:rFonts w:hint="eastAsia"/>
                </w:rPr>
                <w:t>，让网络使用随机梯度下降算法训练时，对梯度有更好的估计，加快网络的收敛速度，且更不易于陷于局部最优。这个网络被称为</w:t>
              </w:r>
              <w:r w:rsidR="005277F5" w:rsidRPr="001E0409">
                <w:t>3D U-Net-aniso</w:t>
              </w:r>
              <w:r w:rsidR="005277F5" w:rsidRPr="001E0409">
                <w:rPr>
                  <w:rFonts w:hint="eastAsia"/>
                </w:rPr>
                <w:t>。</w:t>
              </w:r>
            </w:ins>
          </w:p>
          <w:p w14:paraId="6126EE5C" w14:textId="7EFC520B" w:rsidR="00DB01F1" w:rsidRPr="001E0409" w:rsidRDefault="008D450E" w:rsidP="00DB01F1">
            <w:pPr>
              <w:keepNext/>
              <w:spacing w:line="312" w:lineRule="auto"/>
              <w:jc w:val="center"/>
              <w:rPr>
                <w:ins w:id="565" w:author="chen siyuan" w:date="2022-02-28T21:06:00Z"/>
              </w:rPr>
            </w:pPr>
            <w:ins w:id="566" w:author="chen siyuan" w:date="2022-02-28T21:06:00Z">
              <w:r>
                <w:rPr>
                  <w:noProof/>
                  <w:rPrChange w:id="567" w:author="chen siyuan" w:date="2022-03-03T16:43:00Z">
                    <w:rPr>
                      <w:noProof/>
                    </w:rPr>
                  </w:rPrChange>
                </w:rPr>
                <w:drawing>
                  <wp:inline distT="0" distB="0" distL="0" distR="0" wp14:anchorId="6F2C360E" wp14:editId="6586C9E5">
                    <wp:extent cx="2905760" cy="15951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5760" cy="1595120"/>
                            </a:xfrm>
                            <a:prstGeom prst="rect">
                              <a:avLst/>
                            </a:prstGeom>
                            <a:noFill/>
                            <a:ln>
                              <a:noFill/>
                            </a:ln>
                          </pic:spPr>
                        </pic:pic>
                      </a:graphicData>
                    </a:graphic>
                  </wp:inline>
                </w:drawing>
              </w:r>
              <w:r>
                <w:rPr>
                  <w:noProof/>
                  <w:rPrChange w:id="568" w:author="chen siyuan" w:date="2022-03-03T16:43:00Z">
                    <w:rPr>
                      <w:noProof/>
                    </w:rPr>
                  </w:rPrChange>
                </w:rPr>
                <w:drawing>
                  <wp:inline distT="0" distB="0" distL="0" distR="0" wp14:anchorId="0E229E7E" wp14:editId="50503495">
                    <wp:extent cx="2657475" cy="1729105"/>
                    <wp:effectExtent l="0" t="0" r="0" b="0"/>
                    <wp:docPr id="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57475" cy="1729105"/>
                            </a:xfrm>
                            <a:prstGeom prst="rect">
                              <a:avLst/>
                            </a:prstGeom>
                            <a:noFill/>
                            <a:ln>
                              <a:noFill/>
                            </a:ln>
                          </pic:spPr>
                        </pic:pic>
                      </a:graphicData>
                    </a:graphic>
                  </wp:inline>
                </w:drawing>
              </w:r>
            </w:ins>
          </w:p>
          <w:p w14:paraId="2D932E2B" w14:textId="23E3EACF" w:rsidR="00DB01F1" w:rsidRPr="001E0409" w:rsidRDefault="00DB01F1" w:rsidP="00DB01F1">
            <w:pPr>
              <w:pStyle w:val="a7"/>
              <w:jc w:val="center"/>
              <w:rPr>
                <w:ins w:id="569" w:author="chen siyuan" w:date="2022-02-28T21:06:00Z"/>
                <w:rFonts w:ascii="Times New Roman" w:hAnsi="Times New Roman"/>
              </w:rPr>
            </w:pPr>
            <w:ins w:id="570" w:author="chen siyuan" w:date="2022-02-28T21:06:00Z">
              <w:r w:rsidRPr="001E0409">
                <w:rPr>
                  <w:rFonts w:ascii="Times New Roman" w:hAnsi="Times New Roman" w:hint="eastAsia"/>
                </w:rPr>
                <w:t>图</w:t>
              </w:r>
              <w:r w:rsidRPr="001E0409">
                <w:rPr>
                  <w:rFonts w:ascii="Times New Roman" w:hAnsi="Times New Roman"/>
                </w:rPr>
                <w:t xml:space="preserve"> </w:t>
              </w:r>
              <w:r w:rsidRPr="001E0409">
                <w:rPr>
                  <w:rFonts w:ascii="Times New Roman" w:hAnsi="Times New Roman"/>
                  <w:rPrChange w:id="571" w:author="chen siyuan" w:date="2022-03-03T16:43:00Z">
                    <w:rPr>
                      <w:rFonts w:ascii="Times New Roman" w:hAnsi="Times New Roman"/>
                    </w:rPr>
                  </w:rPrChange>
                </w:rPr>
                <w:fldChar w:fldCharType="begin"/>
              </w:r>
              <w:r w:rsidRPr="001E0409">
                <w:rPr>
                  <w:rFonts w:ascii="Times New Roman" w:hAnsi="Times New Roman"/>
                </w:rPr>
                <w:instrText xml:space="preserve"> SEQ </w:instrText>
              </w:r>
              <w:r w:rsidRPr="001E0409">
                <w:rPr>
                  <w:rFonts w:ascii="Times New Roman" w:hAnsi="Times New Roman" w:hint="eastAsia"/>
                </w:rPr>
                <w:instrText>图</w:instrText>
              </w:r>
              <w:r w:rsidRPr="001E0409">
                <w:rPr>
                  <w:rFonts w:ascii="Times New Roman" w:hAnsi="Times New Roman"/>
                </w:rPr>
                <w:instrText xml:space="preserve"> \* ARABIC </w:instrText>
              </w:r>
              <w:r w:rsidRPr="001E0409">
                <w:rPr>
                  <w:rFonts w:ascii="Times New Roman" w:hAnsi="Times New Roman"/>
                  <w:rPrChange w:id="572" w:author="chen siyuan" w:date="2022-03-03T16:43:00Z">
                    <w:rPr>
                      <w:rFonts w:ascii="Times New Roman" w:hAnsi="Times New Roman"/>
                    </w:rPr>
                  </w:rPrChange>
                </w:rPr>
                <w:fldChar w:fldCharType="separate"/>
              </w:r>
            </w:ins>
            <w:ins w:id="573" w:author="chen siyuan" w:date="2022-02-28T22:52:00Z">
              <w:r w:rsidR="00B67E8C" w:rsidRPr="001E0409">
                <w:rPr>
                  <w:rFonts w:ascii="Times New Roman" w:hAnsi="Times New Roman"/>
                  <w:noProof/>
                </w:rPr>
                <w:t>3</w:t>
              </w:r>
            </w:ins>
            <w:ins w:id="574" w:author="chen siyuan" w:date="2022-02-28T21:06:00Z">
              <w:r w:rsidRPr="001E0409">
                <w:rPr>
                  <w:rFonts w:ascii="Times New Roman" w:hAnsi="Times New Roman"/>
                  <w:rPrChange w:id="575" w:author="chen siyuan" w:date="2022-03-03T16:43:00Z">
                    <w:rPr>
                      <w:rFonts w:ascii="Times New Roman" w:hAnsi="Times New Roman"/>
                    </w:rPr>
                  </w:rPrChange>
                </w:rPr>
                <w:fldChar w:fldCharType="end"/>
              </w:r>
            </w:ins>
            <w:ins w:id="576" w:author="chen siyuan" w:date="2022-02-28T22:55:00Z">
              <w:r w:rsidR="00740D50" w:rsidRPr="001E0409">
                <w:rPr>
                  <w:rFonts w:ascii="Times New Roman" w:hAnsi="Times New Roman"/>
                </w:rPr>
                <w:t>.</w:t>
              </w:r>
            </w:ins>
            <w:ins w:id="577" w:author="chen siyuan" w:date="2022-02-28T21:06:00Z">
              <w:r w:rsidRPr="001E0409">
                <w:rPr>
                  <w:rFonts w:ascii="Times New Roman" w:hAnsi="Times New Roman"/>
                </w:rPr>
                <w:t xml:space="preserve"> </w:t>
              </w:r>
              <w:r w:rsidRPr="001E0409">
                <w:rPr>
                  <w:rFonts w:ascii="Times New Roman" w:hAnsi="Times New Roman" w:hint="eastAsia"/>
                  <w:sz w:val="18"/>
                  <w:szCs w:val="18"/>
                </w:rPr>
                <w:t>左图为</w:t>
              </w:r>
              <w:r w:rsidRPr="001E0409">
                <w:rPr>
                  <w:rFonts w:ascii="Times New Roman" w:hAnsi="Times New Roman"/>
                  <w:sz w:val="18"/>
                  <w:szCs w:val="18"/>
                </w:rPr>
                <w:t>3D U-Net</w:t>
              </w:r>
              <w:r w:rsidRPr="001E0409">
                <w:rPr>
                  <w:rFonts w:ascii="Times New Roman" w:hAnsi="Times New Roman" w:hint="eastAsia"/>
                  <w:sz w:val="18"/>
                  <w:szCs w:val="18"/>
                </w:rPr>
                <w:t>，右图为修正网络</w:t>
              </w:r>
              <w:r w:rsidRPr="001E0409">
                <w:rPr>
                  <w:rFonts w:ascii="Times New Roman" w:hAnsi="Times New Roman"/>
                  <w:sz w:val="18"/>
                  <w:szCs w:val="18"/>
                </w:rPr>
                <w:t>3D U-Net-aniso</w:t>
              </w:r>
            </w:ins>
            <w:ins w:id="578" w:author="chen siyuan" w:date="2022-03-03T16:12:00Z">
              <w:r w:rsidR="00B502F1" w:rsidRPr="001E0409">
                <w:rPr>
                  <w:rFonts w:ascii="Times New Roman" w:hAnsi="Times New Roman" w:hint="eastAsia"/>
                  <w:sz w:val="18"/>
                  <w:szCs w:val="18"/>
                </w:rPr>
                <w:t>。</w:t>
              </w:r>
            </w:ins>
          </w:p>
          <w:p w14:paraId="255E94CA" w14:textId="77777777" w:rsidR="00C227EA" w:rsidRPr="001E0409" w:rsidRDefault="00C227EA">
            <w:pPr>
              <w:spacing w:line="312" w:lineRule="auto"/>
              <w:rPr>
                <w:ins w:id="579" w:author="chen siyuan" w:date="2022-02-28T15:09:00Z"/>
                <w:rPrChange w:id="580" w:author="chen siyuan" w:date="2022-03-03T16:43:00Z">
                  <w:rPr>
                    <w:ins w:id="581" w:author="chen siyuan" w:date="2022-02-28T15:09:00Z"/>
                    <w:b/>
                    <w:bCs/>
                  </w:rPr>
                </w:rPrChange>
              </w:rPr>
              <w:pPrChange w:id="582" w:author="chen siyuan" w:date="2022-02-28T20:48:00Z">
                <w:pPr>
                  <w:spacing w:beforeLines="50" w:before="156" w:line="312" w:lineRule="auto"/>
                </w:pPr>
              </w:pPrChange>
            </w:pPr>
          </w:p>
          <w:p w14:paraId="7B850B56" w14:textId="77E5EF25" w:rsidR="00713CD4" w:rsidRPr="001E0409" w:rsidRDefault="00713CD4">
            <w:pPr>
              <w:numPr>
                <w:ilvl w:val="1"/>
                <w:numId w:val="22"/>
              </w:numPr>
              <w:spacing w:beforeLines="50" w:before="156" w:line="312" w:lineRule="auto"/>
              <w:rPr>
                <w:ins w:id="583" w:author="chen siyuan" w:date="2022-02-28T15:05:00Z"/>
                <w:b/>
                <w:bCs/>
              </w:rPr>
              <w:pPrChange w:id="584" w:author="chen siyuan" w:date="2022-02-28T20:47:00Z">
                <w:pPr>
                  <w:spacing w:beforeLines="50" w:before="156" w:line="312" w:lineRule="auto"/>
                </w:pPr>
              </w:pPrChange>
            </w:pPr>
            <w:ins w:id="585" w:author="chen siyuan" w:date="2022-02-28T15:05:00Z">
              <w:r w:rsidRPr="001E0409">
                <w:rPr>
                  <w:rFonts w:hint="eastAsia"/>
                  <w:b/>
                  <w:bCs/>
                </w:rPr>
                <w:t>血管</w:t>
              </w:r>
            </w:ins>
            <w:ins w:id="586" w:author="chen siyuan" w:date="2022-02-28T20:48:00Z">
              <w:r w:rsidR="0019076B" w:rsidRPr="001E0409">
                <w:rPr>
                  <w:rFonts w:hint="eastAsia"/>
                  <w:b/>
                  <w:bCs/>
                </w:rPr>
                <w:t>追踪与断裂连接</w:t>
              </w:r>
            </w:ins>
          </w:p>
          <w:p w14:paraId="717913CD" w14:textId="43640786" w:rsidR="00EC60C0" w:rsidRPr="001E0409" w:rsidRDefault="00EC60C0" w:rsidP="00EC60C0">
            <w:pPr>
              <w:spacing w:line="312" w:lineRule="auto"/>
              <w:rPr>
                <w:ins w:id="587" w:author="chen siyuan" w:date="2022-02-28T21:08:00Z"/>
                <w:b/>
                <w:bCs/>
              </w:rPr>
            </w:pPr>
            <w:ins w:id="588" w:author="chen siyuan" w:date="2022-02-28T21:08:00Z">
              <w:r w:rsidRPr="001E0409">
                <w:rPr>
                  <w:b/>
                  <w:bCs/>
                </w:rPr>
                <w:lastRenderedPageBreak/>
                <w:t>3.2</w:t>
              </w:r>
              <w:r w:rsidR="008861D3" w:rsidRPr="001E0409">
                <w:rPr>
                  <w:b/>
                  <w:bCs/>
                </w:rPr>
                <w:t>.1</w:t>
              </w:r>
              <w:r w:rsidRPr="001E0409">
                <w:rPr>
                  <w:b/>
                  <w:bCs/>
                </w:rPr>
                <w:t xml:space="preserve"> </w:t>
              </w:r>
              <w:r w:rsidRPr="001E0409">
                <w:rPr>
                  <w:rFonts w:hint="eastAsia"/>
                  <w:b/>
                  <w:bCs/>
                </w:rPr>
                <w:t>基于</w:t>
              </w:r>
              <w:r w:rsidRPr="001E0409">
                <w:rPr>
                  <w:b/>
                  <w:bCs/>
                </w:rPr>
                <w:t>NeuroGPS-Tree</w:t>
              </w:r>
              <w:r w:rsidRPr="001E0409">
                <w:rPr>
                  <w:rFonts w:hint="eastAsia"/>
                  <w:b/>
                  <w:bCs/>
                </w:rPr>
                <w:t>的血管追踪</w:t>
              </w:r>
            </w:ins>
          </w:p>
          <w:p w14:paraId="4CF9A2F9" w14:textId="77777777" w:rsidR="00EC60C0" w:rsidRPr="001E0409" w:rsidRDefault="00EC60C0" w:rsidP="00EC60C0">
            <w:pPr>
              <w:spacing w:line="312" w:lineRule="auto"/>
              <w:ind w:firstLine="420"/>
              <w:rPr>
                <w:ins w:id="589" w:author="chen siyuan" w:date="2022-02-28T21:08:00Z"/>
              </w:rPr>
            </w:pPr>
            <w:ins w:id="590" w:author="chen siyuan" w:date="2022-02-28T21:08:00Z">
              <w:r w:rsidRPr="001E0409">
                <w:rPr>
                  <w:rFonts w:hint="eastAsia"/>
                </w:rPr>
                <w:t>血管追踪（</w:t>
              </w:r>
              <w:r w:rsidRPr="001E0409">
                <w:t>Tracing</w:t>
              </w:r>
              <w:r w:rsidRPr="001E0409">
                <w:rPr>
                  <w:rFonts w:hint="eastAsia"/>
                </w:rPr>
                <w:t>）是构建血管数字模型的过程。常用血管追踪算法受限于当前位置附近很小范围内的信息，容易受分割图里的噪声影响产生分割漏检导致断裂。由于我们的数据量庞大，更需要采用一种准确、高效的追踪方法。</w:t>
              </w:r>
            </w:ins>
          </w:p>
          <w:p w14:paraId="1FEDFBE8" w14:textId="79B3C4DD" w:rsidR="00EC60C0" w:rsidRPr="001E0409" w:rsidRDefault="00EC60C0" w:rsidP="00EC60C0">
            <w:pPr>
              <w:spacing w:line="312" w:lineRule="auto"/>
              <w:ind w:firstLine="420"/>
              <w:rPr>
                <w:ins w:id="591" w:author="chen siyuan" w:date="2022-02-28T21:08:00Z"/>
                <w:b/>
                <w:bCs/>
                <w:sz w:val="24"/>
                <w:szCs w:val="28"/>
              </w:rPr>
            </w:pPr>
            <w:ins w:id="592" w:author="chen siyuan" w:date="2022-02-28T21:08:00Z">
              <w:r w:rsidRPr="001E0409">
                <w:rPr>
                  <w:rFonts w:hint="eastAsia"/>
                </w:rPr>
                <w:t>除了血管重建，神经元重建工作中也常用到追踪算法，而神经元轴突树突和血管形态类似，都是管状结构，所以二者的追踪算法有相通之处。神经元追踪算法中的代表方法</w:t>
              </w:r>
              <w:r w:rsidRPr="001E0409">
                <w:t>NeuroGPS-Tree</w:t>
              </w:r>
              <w:r w:rsidRPr="001E0409">
                <w:rPr>
                  <w:rFonts w:hint="eastAsia"/>
                </w:rPr>
                <w:t>算法在追踪时利用到更全局的信息，用镭射采样算法（</w:t>
              </w:r>
              <w:r w:rsidRPr="001E0409">
                <w:t>Rayburst Sampling Method</w:t>
              </w:r>
              <w:r w:rsidRPr="001E0409">
                <w:rPr>
                  <w:rFonts w:hint="eastAsia"/>
                </w:rPr>
                <w:t>）判断当前点位置和计算半径，并采用丰富的后处理处理追踪错误，且高效便捷，适合处理大规模数据。因此，本课题采用</w:t>
              </w:r>
              <w:r w:rsidRPr="001E0409">
                <w:t>NeuroGPS-Tree</w:t>
              </w:r>
              <w:r w:rsidRPr="001E0409">
                <w:rPr>
                  <w:rFonts w:hint="eastAsia"/>
                </w:rPr>
                <w:t>做基础血管追踪。</w:t>
              </w:r>
              <w:r w:rsidRPr="001E0409">
                <w:t>NeuroGPS-Tree</w:t>
              </w:r>
              <w:r w:rsidRPr="001E0409">
                <w:rPr>
                  <w:rFonts w:hint="eastAsia"/>
                </w:rPr>
                <w:t>的流程图如图</w:t>
              </w:r>
              <w:r w:rsidRPr="001E0409">
                <w:t>4</w:t>
              </w:r>
              <w:r w:rsidRPr="001E0409">
                <w:rPr>
                  <w:rFonts w:hint="eastAsia"/>
                </w:rPr>
                <w:t>。</w:t>
              </w:r>
            </w:ins>
          </w:p>
          <w:p w14:paraId="07E5B7C5" w14:textId="71BDDADF" w:rsidR="00EC60C0" w:rsidRPr="001E0409" w:rsidRDefault="008D450E" w:rsidP="00EC60C0">
            <w:pPr>
              <w:pStyle w:val="a7"/>
              <w:keepNext/>
              <w:spacing w:line="312" w:lineRule="auto"/>
              <w:jc w:val="center"/>
              <w:rPr>
                <w:ins w:id="593" w:author="chen siyuan" w:date="2022-02-28T21:08:00Z"/>
                <w:rFonts w:ascii="Times New Roman" w:hAnsi="Times New Roman"/>
              </w:rPr>
            </w:pPr>
            <w:ins w:id="594" w:author="chen siyuan" w:date="2022-02-28T21:08:00Z">
              <w:r>
                <w:rPr>
                  <w:rFonts w:ascii="Times New Roman" w:hAnsi="Times New Roman"/>
                  <w:noProof/>
                  <w:rPrChange w:id="595" w:author="chen siyuan" w:date="2022-03-03T16:43:00Z">
                    <w:rPr>
                      <w:rFonts w:ascii="Times New Roman" w:hAnsi="Times New Roman"/>
                      <w:noProof/>
                    </w:rPr>
                  </w:rPrChange>
                </w:rPr>
                <w:drawing>
                  <wp:inline distT="0" distB="0" distL="0" distR="0" wp14:anchorId="3D9084B0" wp14:editId="5DFDEEC5">
                    <wp:extent cx="4019550" cy="3190240"/>
                    <wp:effectExtent l="0" t="0" r="0" b="0"/>
                    <wp:docPr id="7" name="图片 7" descr="NGPST流程图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PST流程图_n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3190240"/>
                            </a:xfrm>
                            <a:prstGeom prst="rect">
                              <a:avLst/>
                            </a:prstGeom>
                            <a:noFill/>
                            <a:ln>
                              <a:noFill/>
                            </a:ln>
                          </pic:spPr>
                        </pic:pic>
                      </a:graphicData>
                    </a:graphic>
                  </wp:inline>
                </w:drawing>
              </w:r>
            </w:ins>
          </w:p>
          <w:p w14:paraId="12C7B4CB" w14:textId="1265196D" w:rsidR="00EC60C0" w:rsidRPr="001E0409" w:rsidRDefault="00EC60C0" w:rsidP="00EC60C0">
            <w:pPr>
              <w:pStyle w:val="a7"/>
              <w:jc w:val="center"/>
              <w:rPr>
                <w:ins w:id="596" w:author="chen siyuan" w:date="2022-02-28T21:08:00Z"/>
                <w:rFonts w:ascii="Times New Roman" w:hAnsi="Times New Roman"/>
              </w:rPr>
            </w:pPr>
            <w:ins w:id="597" w:author="chen siyuan" w:date="2022-02-28T21:08:00Z">
              <w:r w:rsidRPr="001E0409">
                <w:rPr>
                  <w:rFonts w:ascii="Times New Roman" w:hAnsi="Times New Roman" w:hint="eastAsia"/>
                </w:rPr>
                <w:t>图</w:t>
              </w:r>
              <w:r w:rsidRPr="001E0409">
                <w:rPr>
                  <w:rFonts w:ascii="Times New Roman" w:hAnsi="Times New Roman"/>
                </w:rPr>
                <w:t xml:space="preserve"> </w:t>
              </w:r>
              <w:r w:rsidRPr="001E0409">
                <w:rPr>
                  <w:rFonts w:ascii="Times New Roman" w:hAnsi="Times New Roman"/>
                  <w:rPrChange w:id="598" w:author="chen siyuan" w:date="2022-03-03T16:43:00Z">
                    <w:rPr>
                      <w:rFonts w:ascii="Times New Roman" w:hAnsi="Times New Roman"/>
                    </w:rPr>
                  </w:rPrChange>
                </w:rPr>
                <w:fldChar w:fldCharType="begin"/>
              </w:r>
              <w:r w:rsidRPr="001E0409">
                <w:rPr>
                  <w:rFonts w:ascii="Times New Roman" w:hAnsi="Times New Roman"/>
                </w:rPr>
                <w:instrText xml:space="preserve"> SEQ </w:instrText>
              </w:r>
              <w:r w:rsidRPr="001E0409">
                <w:rPr>
                  <w:rFonts w:ascii="Times New Roman" w:hAnsi="Times New Roman" w:hint="eastAsia"/>
                </w:rPr>
                <w:instrText>图</w:instrText>
              </w:r>
              <w:r w:rsidRPr="001E0409">
                <w:rPr>
                  <w:rFonts w:ascii="Times New Roman" w:hAnsi="Times New Roman"/>
                </w:rPr>
                <w:instrText xml:space="preserve"> \* ARABIC </w:instrText>
              </w:r>
              <w:r w:rsidRPr="001E0409">
                <w:rPr>
                  <w:rFonts w:ascii="Times New Roman" w:hAnsi="Times New Roman"/>
                  <w:rPrChange w:id="599" w:author="chen siyuan" w:date="2022-03-03T16:43:00Z">
                    <w:rPr>
                      <w:rFonts w:ascii="Times New Roman" w:hAnsi="Times New Roman"/>
                    </w:rPr>
                  </w:rPrChange>
                </w:rPr>
                <w:fldChar w:fldCharType="separate"/>
              </w:r>
            </w:ins>
            <w:ins w:id="600" w:author="chen siyuan" w:date="2022-02-28T22:52:00Z">
              <w:r w:rsidR="00B67E8C" w:rsidRPr="001E0409">
                <w:rPr>
                  <w:rFonts w:ascii="Times New Roman" w:hAnsi="Times New Roman"/>
                  <w:noProof/>
                </w:rPr>
                <w:t>4</w:t>
              </w:r>
            </w:ins>
            <w:ins w:id="601" w:author="chen siyuan" w:date="2022-02-28T21:08:00Z">
              <w:r w:rsidRPr="001E0409">
                <w:rPr>
                  <w:rFonts w:ascii="Times New Roman" w:hAnsi="Times New Roman"/>
                  <w:rPrChange w:id="602" w:author="chen siyuan" w:date="2022-03-03T16:43:00Z">
                    <w:rPr>
                      <w:rFonts w:ascii="Times New Roman" w:hAnsi="Times New Roman"/>
                    </w:rPr>
                  </w:rPrChange>
                </w:rPr>
                <w:fldChar w:fldCharType="end"/>
              </w:r>
            </w:ins>
            <w:ins w:id="603" w:author="chen siyuan" w:date="2022-02-28T22:55:00Z">
              <w:r w:rsidR="00740D50" w:rsidRPr="001E0409">
                <w:rPr>
                  <w:rFonts w:ascii="Times New Roman" w:hAnsi="Times New Roman"/>
                </w:rPr>
                <w:t>.</w:t>
              </w:r>
            </w:ins>
            <w:ins w:id="604" w:author="chen siyuan" w:date="2022-02-28T21:08:00Z">
              <w:r w:rsidRPr="001E0409">
                <w:rPr>
                  <w:rFonts w:ascii="Times New Roman" w:hAnsi="Times New Roman"/>
                </w:rPr>
                <w:t xml:space="preserve">  NGPST</w:t>
              </w:r>
              <w:r w:rsidRPr="001E0409">
                <w:rPr>
                  <w:rFonts w:ascii="Times New Roman" w:hAnsi="Times New Roman" w:hint="eastAsia"/>
                </w:rPr>
                <w:t>追踪步骤，其中</w:t>
              </w:r>
              <w:r w:rsidRPr="001E0409">
                <w:rPr>
                  <w:rFonts w:ascii="Times New Roman" w:hAnsi="Times New Roman"/>
                </w:rPr>
                <w:t>S</w:t>
              </w:r>
              <w:r w:rsidRPr="001E0409">
                <w:rPr>
                  <w:rFonts w:ascii="Times New Roman" w:hAnsi="Times New Roman"/>
                  <w:vertAlign w:val="subscript"/>
                </w:rPr>
                <w:t>8</w:t>
              </w:r>
              <w:r w:rsidRPr="001E0409">
                <w:rPr>
                  <w:rFonts w:ascii="Times New Roman" w:hAnsi="Times New Roman" w:hint="eastAsia"/>
                </w:rPr>
                <w:t>表示半径为</w:t>
              </w:r>
              <w:r w:rsidRPr="001E0409">
                <w:rPr>
                  <w:rFonts w:ascii="Times New Roman" w:hAnsi="Times New Roman"/>
                </w:rPr>
                <w:t>8</w:t>
              </w:r>
              <w:r w:rsidRPr="001E0409">
                <w:rPr>
                  <w:rFonts w:ascii="Times New Roman" w:hAnsi="Times New Roman" w:hint="eastAsia"/>
                </w:rPr>
                <w:t>的球形领域</w:t>
              </w:r>
            </w:ins>
          </w:p>
          <w:p w14:paraId="126F9A61" w14:textId="77777777" w:rsidR="00EC60C0" w:rsidRPr="001E0409" w:rsidRDefault="00EC60C0" w:rsidP="00EC60C0">
            <w:pPr>
              <w:spacing w:line="312" w:lineRule="auto"/>
              <w:rPr>
                <w:ins w:id="605" w:author="chen siyuan" w:date="2022-02-28T21:08:00Z"/>
              </w:rPr>
            </w:pPr>
          </w:p>
          <w:p w14:paraId="5E822B6A" w14:textId="4922F9CE" w:rsidR="00EC60C0" w:rsidRPr="001E0409" w:rsidRDefault="00EC60C0" w:rsidP="00EC60C0">
            <w:pPr>
              <w:spacing w:line="312" w:lineRule="auto"/>
              <w:rPr>
                <w:ins w:id="606" w:author="chen siyuan" w:date="2022-02-28T21:08:00Z"/>
                <w:b/>
                <w:bCs/>
              </w:rPr>
            </w:pPr>
            <w:ins w:id="607" w:author="chen siyuan" w:date="2022-02-28T21:08:00Z">
              <w:r w:rsidRPr="001E0409">
                <w:rPr>
                  <w:b/>
                  <w:bCs/>
                </w:rPr>
                <w:t>3.</w:t>
              </w:r>
              <w:r w:rsidR="000A213C" w:rsidRPr="001E0409">
                <w:rPr>
                  <w:b/>
                  <w:bCs/>
                </w:rPr>
                <w:t>2.2</w:t>
              </w:r>
              <w:r w:rsidRPr="001E0409">
                <w:rPr>
                  <w:b/>
                  <w:bCs/>
                </w:rPr>
                <w:t xml:space="preserve"> </w:t>
              </w:r>
              <w:r w:rsidRPr="001E0409">
                <w:rPr>
                  <w:rFonts w:hint="eastAsia"/>
                  <w:b/>
                  <w:bCs/>
                </w:rPr>
                <w:t>连接断裂</w:t>
              </w:r>
            </w:ins>
          </w:p>
          <w:p w14:paraId="42C879D8" w14:textId="7B93191B" w:rsidR="00EC60C0" w:rsidRPr="001E0409" w:rsidRDefault="00EC60C0" w:rsidP="00EC60C0">
            <w:pPr>
              <w:spacing w:line="312" w:lineRule="auto"/>
              <w:ind w:firstLineChars="200" w:firstLine="420"/>
              <w:rPr>
                <w:ins w:id="608" w:author="chen siyuan" w:date="2022-02-28T21:08:00Z"/>
              </w:rPr>
            </w:pPr>
            <w:ins w:id="609" w:author="chen siyuan" w:date="2022-02-28T21:08:00Z">
              <w:r w:rsidRPr="001E0409">
                <w:rPr>
                  <w:rPrChange w:id="610" w:author="chen siyuan" w:date="2022-03-03T16:43:00Z">
                    <w:rPr>
                      <w:color w:val="FF0000"/>
                    </w:rPr>
                  </w:rPrChange>
                </w:rPr>
                <w:t>NeuroGPS-Tree</w:t>
              </w:r>
              <w:r w:rsidRPr="001E0409">
                <w:rPr>
                  <w:rFonts w:hint="eastAsia"/>
                </w:rPr>
                <w:t>在追踪超长血管时仍不可避免</w:t>
              </w:r>
            </w:ins>
            <w:ins w:id="611" w:author="chen siyuan" w:date="2022-02-28T21:11:00Z">
              <w:r w:rsidR="0002711F" w:rsidRPr="001E0409">
                <w:rPr>
                  <w:rFonts w:hint="eastAsia"/>
                </w:rPr>
                <w:t>地</w:t>
              </w:r>
            </w:ins>
            <w:ins w:id="612" w:author="chen siyuan" w:date="2022-02-28T21:08:00Z">
              <w:r w:rsidRPr="001E0409">
                <w:rPr>
                  <w:rFonts w:hint="eastAsia"/>
                </w:rPr>
                <w:t>产生一些错误断裂，所以还需要找出、连接断裂。如图</w:t>
              </w:r>
              <w:r w:rsidRPr="001E0409">
                <w:t>5</w:t>
              </w:r>
              <w:r w:rsidRPr="001E0409">
                <w:rPr>
                  <w:rFonts w:hint="eastAsia"/>
                </w:rPr>
                <w:t>，先根据断裂处的</w:t>
              </w:r>
            </w:ins>
            <w:ins w:id="613" w:author="chen siyuan" w:date="2022-02-28T21:23:00Z">
              <w:r w:rsidR="00CA759B" w:rsidRPr="001E0409">
                <w:rPr>
                  <w:rFonts w:hint="eastAsia"/>
                </w:rPr>
                <w:t>形态规律</w:t>
              </w:r>
            </w:ins>
            <w:ins w:id="614" w:author="chen siyuan" w:date="2022-02-28T21:08:00Z">
              <w:r w:rsidRPr="001E0409">
                <w:rPr>
                  <w:rFonts w:hint="eastAsia"/>
                </w:rPr>
                <w:t>初步找出所有可能的断裂</w:t>
              </w:r>
            </w:ins>
            <w:ins w:id="615" w:author="chen siyuan" w:date="2022-02-28T21:13:00Z">
              <w:r w:rsidR="00AF37E9" w:rsidRPr="001E0409">
                <w:rPr>
                  <w:rFonts w:hint="eastAsia"/>
                </w:rPr>
                <w:t>，然后</w:t>
              </w:r>
            </w:ins>
            <w:ins w:id="616" w:author="chen siyuan" w:date="2022-02-28T21:08:00Z">
              <w:r w:rsidRPr="001E0409">
                <w:rPr>
                  <w:rFonts w:hint="eastAsia"/>
                </w:rPr>
                <w:t>把连接问题转换为分类问题，用分类模型判断这些地方是否应该连接，</w:t>
              </w:r>
              <w:r w:rsidRPr="001E0409">
                <w:rPr>
                  <w:rFonts w:hint="eastAsia"/>
                  <w:rPrChange w:id="617" w:author="chen siyuan" w:date="2022-03-03T16:43:00Z">
                    <w:rPr>
                      <w:rFonts w:hint="eastAsia"/>
                      <w:color w:val="FF0000"/>
                    </w:rPr>
                  </w:rPrChange>
                </w:rPr>
                <w:t>从而精确高效地恢复全脑血管的连通性</w:t>
              </w:r>
              <w:r w:rsidRPr="001E0409">
                <w:rPr>
                  <w:rFonts w:hint="eastAsia"/>
                </w:rPr>
                <w:t>。</w:t>
              </w:r>
            </w:ins>
          </w:p>
          <w:p w14:paraId="1FF7225F" w14:textId="7E821F7D" w:rsidR="00EC60C0" w:rsidRPr="001E0409" w:rsidRDefault="008D450E" w:rsidP="00EC60C0">
            <w:pPr>
              <w:keepNext/>
              <w:spacing w:line="312" w:lineRule="auto"/>
              <w:rPr>
                <w:ins w:id="618" w:author="chen siyuan" w:date="2022-02-28T21:08:00Z"/>
              </w:rPr>
            </w:pPr>
            <w:ins w:id="619" w:author="chen siyuan" w:date="2022-02-28T21:08:00Z">
              <w:r>
                <w:rPr>
                  <w:noProof/>
                  <w:rPrChange w:id="620" w:author="chen siyuan" w:date="2022-03-03T16:43:00Z">
                    <w:rPr>
                      <w:noProof/>
                    </w:rPr>
                  </w:rPrChange>
                </w:rPr>
                <w:drawing>
                  <wp:inline distT="0" distB="0" distL="0" distR="0" wp14:anchorId="6C3F2887" wp14:editId="1ADBD4DF">
                    <wp:extent cx="6118860" cy="15608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8860" cy="1560830"/>
                            </a:xfrm>
                            <a:prstGeom prst="rect">
                              <a:avLst/>
                            </a:prstGeom>
                            <a:noFill/>
                            <a:ln>
                              <a:noFill/>
                            </a:ln>
                          </pic:spPr>
                        </pic:pic>
                      </a:graphicData>
                    </a:graphic>
                  </wp:inline>
                </w:drawing>
              </w:r>
            </w:ins>
          </w:p>
          <w:p w14:paraId="66EE5440" w14:textId="4B8D3287" w:rsidR="00EC60C0" w:rsidRPr="001E0409" w:rsidRDefault="00EC60C0" w:rsidP="00EC60C0">
            <w:pPr>
              <w:pStyle w:val="a7"/>
              <w:jc w:val="center"/>
              <w:rPr>
                <w:ins w:id="621" w:author="chen siyuan" w:date="2022-02-28T21:08:00Z"/>
                <w:rFonts w:ascii="Times New Roman" w:hAnsi="Times New Roman"/>
                <w:rPrChange w:id="622" w:author="chen siyuan" w:date="2022-03-03T16:43:00Z">
                  <w:rPr>
                    <w:ins w:id="623" w:author="chen siyuan" w:date="2022-02-28T21:08:00Z"/>
                  </w:rPr>
                </w:rPrChange>
              </w:rPr>
            </w:pPr>
            <w:ins w:id="624" w:author="chen siyuan" w:date="2022-02-28T21:08:00Z">
              <w:r w:rsidRPr="001E0409">
                <w:rPr>
                  <w:rFonts w:ascii="Times New Roman" w:hAnsi="Times New Roman" w:hint="eastAsia"/>
                </w:rPr>
                <w:t>图</w:t>
              </w:r>
              <w:r w:rsidRPr="001E0409">
                <w:rPr>
                  <w:rFonts w:ascii="Times New Roman" w:hAnsi="Times New Roman"/>
                </w:rPr>
                <w:t xml:space="preserve"> </w:t>
              </w:r>
              <w:r w:rsidRPr="001E0409">
                <w:rPr>
                  <w:rFonts w:ascii="Times New Roman" w:hAnsi="Times New Roman"/>
                  <w:rPrChange w:id="625" w:author="chen siyuan" w:date="2022-03-03T16:43:00Z">
                    <w:rPr>
                      <w:rFonts w:ascii="Times New Roman" w:hAnsi="Times New Roman"/>
                    </w:rPr>
                  </w:rPrChange>
                </w:rPr>
                <w:fldChar w:fldCharType="begin"/>
              </w:r>
              <w:r w:rsidRPr="001E0409">
                <w:rPr>
                  <w:rFonts w:ascii="Times New Roman" w:hAnsi="Times New Roman"/>
                </w:rPr>
                <w:instrText xml:space="preserve"> SEQ </w:instrText>
              </w:r>
              <w:r w:rsidRPr="001E0409">
                <w:rPr>
                  <w:rFonts w:ascii="Times New Roman" w:hAnsi="Times New Roman" w:hint="eastAsia"/>
                </w:rPr>
                <w:instrText>图</w:instrText>
              </w:r>
              <w:r w:rsidRPr="001E0409">
                <w:rPr>
                  <w:rFonts w:ascii="Times New Roman" w:hAnsi="Times New Roman"/>
                </w:rPr>
                <w:instrText xml:space="preserve"> \* ARABIC </w:instrText>
              </w:r>
              <w:r w:rsidRPr="001E0409">
                <w:rPr>
                  <w:rFonts w:ascii="Times New Roman" w:hAnsi="Times New Roman"/>
                  <w:rPrChange w:id="626" w:author="chen siyuan" w:date="2022-03-03T16:43:00Z">
                    <w:rPr>
                      <w:rFonts w:ascii="Times New Roman" w:hAnsi="Times New Roman"/>
                    </w:rPr>
                  </w:rPrChange>
                </w:rPr>
                <w:fldChar w:fldCharType="separate"/>
              </w:r>
            </w:ins>
            <w:ins w:id="627" w:author="chen siyuan" w:date="2022-02-28T22:52:00Z">
              <w:r w:rsidR="00B67E8C" w:rsidRPr="001E0409">
                <w:rPr>
                  <w:rFonts w:ascii="Times New Roman" w:hAnsi="Times New Roman"/>
                  <w:noProof/>
                </w:rPr>
                <w:t>5</w:t>
              </w:r>
            </w:ins>
            <w:ins w:id="628" w:author="chen siyuan" w:date="2022-02-28T21:08:00Z">
              <w:r w:rsidRPr="001E0409">
                <w:rPr>
                  <w:rFonts w:ascii="Times New Roman" w:hAnsi="Times New Roman"/>
                  <w:rPrChange w:id="629" w:author="chen siyuan" w:date="2022-03-03T16:43:00Z">
                    <w:rPr>
                      <w:rFonts w:ascii="Times New Roman" w:hAnsi="Times New Roman"/>
                    </w:rPr>
                  </w:rPrChange>
                </w:rPr>
                <w:fldChar w:fldCharType="end"/>
              </w:r>
            </w:ins>
            <w:ins w:id="630" w:author="chen siyuan" w:date="2022-02-28T22:55:00Z">
              <w:r w:rsidR="00740D50" w:rsidRPr="001E0409">
                <w:rPr>
                  <w:rFonts w:ascii="Times New Roman" w:hAnsi="Times New Roman"/>
                </w:rPr>
                <w:t>.</w:t>
              </w:r>
            </w:ins>
            <w:ins w:id="631" w:author="chen siyuan" w:date="2022-02-28T21:08:00Z">
              <w:r w:rsidRPr="001E0409">
                <w:rPr>
                  <w:rFonts w:ascii="Times New Roman" w:hAnsi="Times New Roman"/>
                </w:rPr>
                <w:t xml:space="preserve"> </w:t>
              </w:r>
              <w:r w:rsidRPr="001E0409">
                <w:rPr>
                  <w:rFonts w:ascii="Times New Roman" w:hAnsi="Times New Roman" w:hint="eastAsia"/>
                </w:rPr>
                <w:t>连接断裂流程图</w:t>
              </w:r>
            </w:ins>
          </w:p>
          <w:p w14:paraId="60230EDD" w14:textId="374557B4" w:rsidR="00EC60C0" w:rsidRPr="001E0409" w:rsidRDefault="00F44C82" w:rsidP="00EC60C0">
            <w:pPr>
              <w:spacing w:line="312" w:lineRule="auto"/>
              <w:rPr>
                <w:ins w:id="632" w:author="chen siyuan" w:date="2022-02-28T21:08:00Z"/>
                <w:b/>
                <w:bCs/>
              </w:rPr>
            </w:pPr>
            <w:ins w:id="633" w:author="chen siyuan" w:date="2022-02-28T21:19:00Z">
              <w:r w:rsidRPr="001E0409">
                <w:rPr>
                  <w:rFonts w:hint="eastAsia"/>
                  <w:b/>
                  <w:bCs/>
                </w:rPr>
                <w:t>（</w:t>
              </w:r>
              <w:r w:rsidRPr="001E0409">
                <w:rPr>
                  <w:b/>
                  <w:bCs/>
                </w:rPr>
                <w:t>1</w:t>
              </w:r>
              <w:r w:rsidRPr="001E0409">
                <w:rPr>
                  <w:rFonts w:hint="eastAsia"/>
                  <w:b/>
                  <w:bCs/>
                </w:rPr>
                <w:t>）</w:t>
              </w:r>
            </w:ins>
            <w:ins w:id="634" w:author="chen siyuan" w:date="2022-02-28T21:08:00Z">
              <w:r w:rsidR="00EC60C0" w:rsidRPr="001E0409">
                <w:rPr>
                  <w:rFonts w:hint="eastAsia"/>
                  <w:b/>
                  <w:bCs/>
                </w:rPr>
                <w:t>初步寻找断裂</w:t>
              </w:r>
            </w:ins>
          </w:p>
          <w:p w14:paraId="3BFE188A" w14:textId="52F0B2CB" w:rsidR="00EC60C0" w:rsidRPr="001E0409" w:rsidRDefault="00EC60C0" w:rsidP="00EC60C0">
            <w:pPr>
              <w:spacing w:line="312" w:lineRule="auto"/>
              <w:ind w:firstLineChars="200" w:firstLine="420"/>
              <w:rPr>
                <w:ins w:id="635" w:author="chen siyuan" w:date="2022-02-28T21:08:00Z"/>
              </w:rPr>
            </w:pPr>
            <w:ins w:id="636" w:author="chen siyuan" w:date="2022-02-28T21:08:00Z">
              <w:r w:rsidRPr="001E0409">
                <w:rPr>
                  <w:rFonts w:hint="eastAsia"/>
                </w:rPr>
                <w:lastRenderedPageBreak/>
                <w:t>通过分析原图、分割图和追踪结果，我们</w:t>
              </w:r>
            </w:ins>
            <w:ins w:id="637" w:author="chen siyuan" w:date="2022-02-28T21:16:00Z">
              <w:r w:rsidR="00562BE9" w:rsidRPr="001E0409">
                <w:rPr>
                  <w:rFonts w:hint="eastAsia"/>
                </w:rPr>
                <w:t>发现了</w:t>
              </w:r>
            </w:ins>
            <w:ins w:id="638" w:author="chen siyuan" w:date="2022-02-28T21:08:00Z">
              <w:r w:rsidRPr="001E0409">
                <w:rPr>
                  <w:rFonts w:hint="eastAsia"/>
                </w:rPr>
                <w:t>明显断裂处的形态规律：</w:t>
              </w:r>
            </w:ins>
          </w:p>
          <w:p w14:paraId="1E004153" w14:textId="0ED7F5DA" w:rsidR="00EC60C0" w:rsidRPr="001E0409" w:rsidRDefault="0061332F" w:rsidP="00EC60C0">
            <w:pPr>
              <w:numPr>
                <w:ilvl w:val="0"/>
                <w:numId w:val="10"/>
              </w:numPr>
              <w:spacing w:line="312" w:lineRule="auto"/>
              <w:rPr>
                <w:ins w:id="639" w:author="chen siyuan" w:date="2022-02-28T21:08:00Z"/>
              </w:rPr>
            </w:pPr>
            <w:ins w:id="640" w:author="chen siyuan" w:date="2022-02-28T21:16:00Z">
              <w:r w:rsidRPr="001E0409">
                <w:rPr>
                  <w:rFonts w:hint="eastAsia"/>
                  <w:rPrChange w:id="641" w:author="chen siyuan" w:date="2022-03-03T16:43:00Z">
                    <w:rPr>
                      <w:rFonts w:hint="eastAsia"/>
                      <w:color w:val="FF0000"/>
                    </w:rPr>
                  </w:rPrChange>
                </w:rPr>
                <w:t>断裂处的两根血管</w:t>
              </w:r>
            </w:ins>
            <w:ins w:id="642" w:author="chen siyuan" w:date="2022-02-28T21:08:00Z">
              <w:r w:rsidR="00EC60C0" w:rsidRPr="001E0409">
                <w:rPr>
                  <w:rFonts w:hint="eastAsia"/>
                </w:rPr>
                <w:t>距离很近；</w:t>
              </w:r>
            </w:ins>
          </w:p>
          <w:p w14:paraId="53827EC5" w14:textId="2FFA9701" w:rsidR="00562BE9" w:rsidRPr="001E0409" w:rsidRDefault="00EC60C0" w:rsidP="00562BE9">
            <w:pPr>
              <w:numPr>
                <w:ilvl w:val="0"/>
                <w:numId w:val="10"/>
              </w:numPr>
              <w:spacing w:line="312" w:lineRule="auto"/>
              <w:rPr>
                <w:ins w:id="643" w:author="chen siyuan" w:date="2022-02-28T21:16:00Z"/>
              </w:rPr>
            </w:pPr>
            <w:ins w:id="644" w:author="chen siyuan" w:date="2022-02-28T21:08:00Z">
              <w:r w:rsidRPr="001E0409">
                <w:rPr>
                  <w:rFonts w:hint="eastAsia"/>
                </w:rPr>
                <w:t>距离最近的两个点中至少一个点处于末端；</w:t>
              </w:r>
            </w:ins>
          </w:p>
          <w:p w14:paraId="1E067E95" w14:textId="63F3A722" w:rsidR="00EC60C0" w:rsidRPr="001E0409" w:rsidRDefault="00B502F1">
            <w:pPr>
              <w:spacing w:line="312" w:lineRule="auto"/>
              <w:ind w:firstLineChars="200" w:firstLine="420"/>
              <w:rPr>
                <w:ins w:id="645" w:author="chen siyuan" w:date="2022-02-28T21:08:00Z"/>
              </w:rPr>
            </w:pPr>
            <w:ins w:id="646" w:author="chen siyuan" w:date="2022-03-03T16:19:00Z">
              <w:r w:rsidRPr="001E0409">
                <w:rPr>
                  <w:rFonts w:hint="eastAsia"/>
                </w:rPr>
                <w:t>据此</w:t>
              </w:r>
            </w:ins>
            <w:ins w:id="647" w:author="chen siyuan" w:date="2022-02-28T21:16:00Z">
              <w:r w:rsidR="00562BE9" w:rsidRPr="001E0409">
                <w:rPr>
                  <w:rFonts w:hint="eastAsia"/>
                </w:rPr>
                <w:t>我们还</w:t>
              </w:r>
            </w:ins>
            <w:ins w:id="648" w:author="chen siyuan" w:date="2022-02-28T21:17:00Z">
              <w:r w:rsidR="00FE6552" w:rsidRPr="001E0409">
                <w:rPr>
                  <w:rFonts w:hint="eastAsia"/>
                </w:rPr>
                <w:t>总结了</w:t>
              </w:r>
            </w:ins>
            <w:ins w:id="649" w:author="chen siyuan" w:date="2022-02-28T21:08:00Z">
              <w:r w:rsidR="00EC60C0" w:rsidRPr="001E0409">
                <w:rPr>
                  <w:rFonts w:hint="eastAsia"/>
                  <w:rPrChange w:id="650" w:author="chen siyuan" w:date="2022-03-03T16:43:00Z">
                    <w:rPr>
                      <w:rFonts w:hint="eastAsia"/>
                      <w:color w:val="FF0000"/>
                    </w:rPr>
                  </w:rPrChange>
                </w:rPr>
                <w:t>两种断裂类别</w:t>
              </w:r>
            </w:ins>
            <w:ins w:id="651" w:author="chen siyuan" w:date="2022-02-28T21:17:00Z">
              <w:r w:rsidR="00FE6552" w:rsidRPr="001E0409">
                <w:rPr>
                  <w:rFonts w:hint="eastAsia"/>
                  <w:rPrChange w:id="652" w:author="chen siyuan" w:date="2022-03-03T16:43:00Z">
                    <w:rPr>
                      <w:rFonts w:hint="eastAsia"/>
                      <w:color w:val="FF0000"/>
                    </w:rPr>
                  </w:rPrChange>
                </w:rPr>
                <w:t>，分别是</w:t>
              </w:r>
            </w:ins>
            <w:ins w:id="653" w:author="chen siyuan" w:date="2022-02-28T21:08:00Z">
              <w:r w:rsidR="00EC60C0" w:rsidRPr="001E0409">
                <w:rPr>
                  <w:rFonts w:hint="eastAsia"/>
                </w:rPr>
                <w:t>类别</w:t>
              </w:r>
              <w:r w:rsidR="00EC60C0" w:rsidRPr="001E0409">
                <w:t>1</w:t>
              </w:r>
              <w:r w:rsidR="00EC60C0" w:rsidRPr="001E0409">
                <w:rPr>
                  <w:rFonts w:hint="eastAsia"/>
                </w:rPr>
                <w:t>：血管沿主干分成两半（图</w:t>
              </w:r>
            </w:ins>
            <w:ins w:id="654" w:author="chen siyuan" w:date="2022-03-03T16:19:00Z">
              <w:r w:rsidR="00546B0C" w:rsidRPr="001E0409">
                <w:t>6</w:t>
              </w:r>
            </w:ins>
            <w:ins w:id="655" w:author="chen siyuan" w:date="2022-02-28T21:08:00Z">
              <w:r w:rsidR="00EC60C0" w:rsidRPr="001E0409">
                <w:t>(a)</w:t>
              </w:r>
              <w:r w:rsidR="00EC60C0" w:rsidRPr="001E0409">
                <w:rPr>
                  <w:rFonts w:hint="eastAsia"/>
                </w:rPr>
                <w:t>）；类别</w:t>
              </w:r>
              <w:r w:rsidR="00EC60C0" w:rsidRPr="001E0409">
                <w:t>2</w:t>
              </w:r>
              <w:r w:rsidR="00EC60C0" w:rsidRPr="001E0409">
                <w:rPr>
                  <w:rFonts w:hint="eastAsia"/>
                </w:rPr>
                <w:t>：在分叉处断裂（图</w:t>
              </w:r>
            </w:ins>
            <w:ins w:id="656" w:author="chen siyuan" w:date="2022-03-03T16:19:00Z">
              <w:r w:rsidR="00546B0C" w:rsidRPr="001E0409">
                <w:t>6</w:t>
              </w:r>
            </w:ins>
            <w:ins w:id="657" w:author="chen siyuan" w:date="2022-02-28T21:08:00Z">
              <w:r w:rsidR="00EC60C0" w:rsidRPr="001E0409">
                <w:t>(b)</w:t>
              </w:r>
              <w:r w:rsidR="00EC60C0" w:rsidRPr="001E0409">
                <w:rPr>
                  <w:rFonts w:hint="eastAsia"/>
                </w:rPr>
                <w:t>）。</w:t>
              </w:r>
            </w:ins>
            <w:ins w:id="658" w:author="chen siyuan" w:date="2022-02-28T21:51:00Z">
              <w:r w:rsidR="00FA5824" w:rsidRPr="001E0409">
                <w:rPr>
                  <w:rFonts w:hint="eastAsia"/>
                </w:rPr>
                <w:t>图</w:t>
              </w:r>
            </w:ins>
            <w:ins w:id="659" w:author="chen siyuan" w:date="2022-03-03T16:19:00Z">
              <w:r w:rsidR="00546B0C" w:rsidRPr="001E0409">
                <w:t>6</w:t>
              </w:r>
            </w:ins>
            <w:ins w:id="660" w:author="chen siyuan" w:date="2022-02-28T21:39:00Z">
              <w:r w:rsidR="00D35783" w:rsidRPr="001E0409">
                <w:rPr>
                  <w:rFonts w:hint="eastAsia"/>
                </w:rPr>
                <w:t>（</w:t>
              </w:r>
              <w:r w:rsidR="00D35783" w:rsidRPr="001E0409">
                <w:t>a</w:t>
              </w:r>
              <w:r w:rsidR="00D35783" w:rsidRPr="001E0409">
                <w:rPr>
                  <w:rFonts w:hint="eastAsia"/>
                </w:rPr>
                <w:t>）</w:t>
              </w:r>
            </w:ins>
            <w:ins w:id="661" w:author="chen siyuan" w:date="2022-02-28T21:51:00Z">
              <w:r w:rsidR="004E3458" w:rsidRPr="001E0409">
                <w:rPr>
                  <w:rFonts w:hint="eastAsia"/>
                </w:rPr>
                <w:t>、</w:t>
              </w:r>
            </w:ins>
            <w:ins w:id="662" w:author="chen siyuan" w:date="2022-02-28T21:39:00Z">
              <w:r w:rsidR="00D35783" w:rsidRPr="001E0409">
                <w:rPr>
                  <w:rFonts w:hint="eastAsia"/>
                </w:rPr>
                <w:t>（</w:t>
              </w:r>
              <w:r w:rsidR="00D35783" w:rsidRPr="001E0409">
                <w:t>b</w:t>
              </w:r>
              <w:r w:rsidR="00D35783" w:rsidRPr="001E0409">
                <w:rPr>
                  <w:rFonts w:hint="eastAsia"/>
                </w:rPr>
                <w:t>）</w:t>
              </w:r>
            </w:ins>
            <w:ins w:id="663" w:author="chen siyuan" w:date="2022-02-28T21:08:00Z">
              <w:r w:rsidR="00EC60C0" w:rsidRPr="001E0409">
                <w:rPr>
                  <w:rFonts w:hint="eastAsia"/>
                </w:rPr>
                <w:t>中不同颜色的片段表示追踪结果中不同的血管段，</w:t>
              </w:r>
              <w:r w:rsidR="00EC60C0" w:rsidRPr="001E0409">
                <w:rPr>
                  <w:rFonts w:hint="eastAsia"/>
                  <w:rPrChange w:id="664" w:author="chen siyuan" w:date="2022-03-03T16:43:00Z">
                    <w:rPr>
                      <w:rFonts w:hint="eastAsia"/>
                      <w:color w:val="FF0000"/>
                    </w:rPr>
                  </w:rPrChange>
                </w:rPr>
                <w:t>不同颜色点表示</w:t>
              </w:r>
            </w:ins>
            <w:ins w:id="665" w:author="chen siyuan" w:date="2022-02-28T21:40:00Z">
              <w:r w:rsidR="00AA5EF5" w:rsidRPr="001E0409">
                <w:rPr>
                  <w:rFonts w:hint="eastAsia"/>
                  <w:rPrChange w:id="666" w:author="chen siyuan" w:date="2022-03-03T16:43:00Z">
                    <w:rPr>
                      <w:rFonts w:hint="eastAsia"/>
                      <w:color w:val="FF0000"/>
                    </w:rPr>
                  </w:rPrChange>
                </w:rPr>
                <w:t>连接</w:t>
              </w:r>
            </w:ins>
            <w:ins w:id="667" w:author="chen siyuan" w:date="2022-02-28T21:08:00Z">
              <w:r w:rsidR="00EC60C0" w:rsidRPr="001E0409">
                <w:rPr>
                  <w:rFonts w:hint="eastAsia"/>
                  <w:rPrChange w:id="668" w:author="chen siyuan" w:date="2022-03-03T16:43:00Z">
                    <w:rPr>
                      <w:rFonts w:hint="eastAsia"/>
                      <w:color w:val="FF0000"/>
                    </w:rPr>
                  </w:rPrChange>
                </w:rPr>
                <w:t>点</w:t>
              </w:r>
            </w:ins>
            <w:ins w:id="669" w:author="chen siyuan" w:date="2022-02-28T21:50:00Z">
              <w:r w:rsidR="007A78C8" w:rsidRPr="001E0409">
                <w:rPr>
                  <w:rFonts w:hint="eastAsia"/>
                  <w:rPrChange w:id="670" w:author="chen siyuan" w:date="2022-03-03T16:43:00Z">
                    <w:rPr>
                      <w:rFonts w:hint="eastAsia"/>
                      <w:color w:val="FF0000"/>
                    </w:rPr>
                  </w:rPrChange>
                </w:rPr>
                <w:t>，也是</w:t>
              </w:r>
              <w:r w:rsidR="00ED5D86" w:rsidRPr="001E0409">
                <w:rPr>
                  <w:rFonts w:hint="eastAsia"/>
                  <w:rPrChange w:id="671" w:author="chen siyuan" w:date="2022-03-03T16:43:00Z">
                    <w:rPr>
                      <w:rFonts w:hint="eastAsia"/>
                      <w:color w:val="FF0000"/>
                    </w:rPr>
                  </w:rPrChange>
                </w:rPr>
                <w:t>两个血管中</w:t>
              </w:r>
              <w:r w:rsidR="007A78C8" w:rsidRPr="001E0409">
                <w:rPr>
                  <w:rFonts w:hint="eastAsia"/>
                  <w:rPrChange w:id="672" w:author="chen siyuan" w:date="2022-03-03T16:43:00Z">
                    <w:rPr>
                      <w:rFonts w:hint="eastAsia"/>
                      <w:color w:val="FF0000"/>
                    </w:rPr>
                  </w:rPrChange>
                </w:rPr>
                <w:t>距离最短的点</w:t>
              </w:r>
            </w:ins>
            <w:ins w:id="673" w:author="chen siyuan" w:date="2022-02-28T21:08:00Z">
              <w:r w:rsidR="00EC60C0" w:rsidRPr="001E0409">
                <w:rPr>
                  <w:rFonts w:hint="eastAsia"/>
                </w:rPr>
                <w:t>。属于类别</w:t>
              </w:r>
              <w:r w:rsidR="00EC60C0" w:rsidRPr="001E0409">
                <w:t>1</w:t>
              </w:r>
              <w:r w:rsidR="00EC60C0" w:rsidRPr="001E0409">
                <w:rPr>
                  <w:rFonts w:hint="eastAsia"/>
                </w:rPr>
                <w:t>的两根血管距离近，且方向有一致性，在中间位置断裂。而类别</w:t>
              </w:r>
              <w:r w:rsidR="00EC60C0" w:rsidRPr="001E0409">
                <w:t>2</w:t>
              </w:r>
              <w:r w:rsidR="00EC60C0" w:rsidRPr="001E0409">
                <w:rPr>
                  <w:rFonts w:hint="eastAsia"/>
                </w:rPr>
                <w:t>的血管对虽然在断裂处方向不一定一致，但仍呈逼近趋势，</w:t>
              </w:r>
            </w:ins>
            <w:ins w:id="674" w:author="chen siyuan" w:date="2022-02-28T21:51:00Z">
              <w:r w:rsidR="004E3458" w:rsidRPr="001E0409">
                <w:rPr>
                  <w:rFonts w:hint="eastAsia"/>
                </w:rPr>
                <w:t>于</w:t>
              </w:r>
            </w:ins>
            <w:ins w:id="675" w:author="chen siyuan" w:date="2022-02-28T21:08:00Z">
              <w:r w:rsidR="00EC60C0" w:rsidRPr="001E0409">
                <w:rPr>
                  <w:rFonts w:hint="eastAsia"/>
                </w:rPr>
                <w:t>分叉处断开。</w:t>
              </w:r>
            </w:ins>
          </w:p>
          <w:p w14:paraId="725FD35E" w14:textId="5AD8022D" w:rsidR="00C420E1" w:rsidRPr="001E0409" w:rsidRDefault="00EC60C0" w:rsidP="00EC60C0">
            <w:pPr>
              <w:spacing w:line="312" w:lineRule="auto"/>
              <w:ind w:firstLineChars="200" w:firstLine="420"/>
              <w:rPr>
                <w:ins w:id="676" w:author="chen siyuan" w:date="2022-02-28T21:52:00Z"/>
              </w:rPr>
            </w:pPr>
            <w:ins w:id="677" w:author="chen siyuan" w:date="2022-02-28T21:08:00Z">
              <w:r w:rsidRPr="001E0409">
                <w:rPr>
                  <w:rFonts w:hint="eastAsia"/>
                </w:rPr>
                <w:t>基于上述规律，</w:t>
              </w:r>
            </w:ins>
            <w:ins w:id="678" w:author="chen siyuan" w:date="2022-02-28T21:27:00Z">
              <w:r w:rsidR="00575C84" w:rsidRPr="001E0409">
                <w:rPr>
                  <w:rFonts w:hint="eastAsia"/>
                </w:rPr>
                <w:t>我们</w:t>
              </w:r>
            </w:ins>
            <w:ins w:id="679" w:author="chen siyuan" w:date="2022-02-28T21:08:00Z">
              <w:r w:rsidRPr="001E0409">
                <w:rPr>
                  <w:rFonts w:hint="eastAsia"/>
                </w:rPr>
                <w:t>在追踪结果中沿血管端点查找距离小于</w:t>
              </w:r>
            </w:ins>
            <w:ins w:id="680" w:author="chen siyuan" w:date="2022-02-28T21:08:00Z">
              <w:r w:rsidRPr="001E0409">
                <w:rPr>
                  <w:position w:val="-10"/>
                  <w:rPrChange w:id="681" w:author="chen siyuan" w:date="2022-03-03T16:43:00Z">
                    <w:rPr>
                      <w:position w:val="-10"/>
                    </w:rPr>
                  </w:rPrChange>
                </w:rPr>
                <w:object w:dxaOrig="191" w:dyaOrig="297" w14:anchorId="4E02C604">
                  <v:shape id="_x0000_i1033" type="#_x0000_t75" style="width:9.4pt;height:14.15pt" o:ole="">
                    <v:imagedata r:id="rId18" o:title=""/>
                  </v:shape>
                  <o:OLEObject Type="Embed" ProgID="Equation.AxMath" ShapeID="_x0000_i1033" DrawAspect="Content" ObjectID="_1707977331" r:id="rId19"/>
                </w:object>
              </w:r>
            </w:ins>
            <w:ins w:id="682" w:author="chen siyuan" w:date="2022-02-28T21:08:00Z">
              <w:r w:rsidRPr="001E0409">
                <w:rPr>
                  <w:rFonts w:hint="eastAsia"/>
                </w:rPr>
                <w:t>的其他血管，认为它们之间存在可能的连接关系。</w:t>
              </w:r>
            </w:ins>
          </w:p>
          <w:p w14:paraId="7A32EE1F" w14:textId="110E7309" w:rsidR="00EC60C0" w:rsidRPr="001E0409" w:rsidRDefault="00E77A6D" w:rsidP="00EC60C0">
            <w:pPr>
              <w:spacing w:line="312" w:lineRule="auto"/>
              <w:ind w:firstLineChars="200" w:firstLine="420"/>
              <w:rPr>
                <w:ins w:id="683" w:author="chen siyuan" w:date="2022-02-28T21:08:00Z"/>
              </w:rPr>
            </w:pPr>
            <w:ins w:id="684" w:author="chen siyuan" w:date="2022-02-28T21:52:00Z">
              <w:r w:rsidRPr="001E0409">
                <w:rPr>
                  <w:rFonts w:hint="eastAsia"/>
                </w:rPr>
                <w:t>设定</w:t>
              </w:r>
            </w:ins>
            <w:ins w:id="685" w:author="chen siyuan" w:date="2022-02-28T21:08:00Z">
              <w:r w:rsidR="00EC60C0" w:rsidRPr="001E0409">
                <w:rPr>
                  <w:rFonts w:hint="eastAsia"/>
                </w:rPr>
                <w:t>追踪结果中共有</w:t>
              </w:r>
            </w:ins>
            <w:ins w:id="686" w:author="chen siyuan" w:date="2022-02-28T21:08:00Z">
              <w:r w:rsidR="00EC60C0" w:rsidRPr="001E0409">
                <w:rPr>
                  <w:position w:val="-10"/>
                  <w:rPrChange w:id="687" w:author="chen siyuan" w:date="2022-03-03T16:43:00Z">
                    <w:rPr>
                      <w:position w:val="-10"/>
                    </w:rPr>
                  </w:rPrChange>
                </w:rPr>
                <w:object w:dxaOrig="153" w:dyaOrig="297" w14:anchorId="5B7374C6">
                  <v:shape id="_x0000_i1034" type="#_x0000_t75" style="width:7.4pt;height:15.05pt" o:ole="">
                    <v:imagedata r:id="rId20" o:title=""/>
                  </v:shape>
                  <o:OLEObject Type="Embed" ProgID="Equation.AxMath" ShapeID="_x0000_i1034" DrawAspect="Content" ObjectID="_1707977332" r:id="rId21"/>
                </w:object>
              </w:r>
            </w:ins>
            <w:ins w:id="688" w:author="chen siyuan" w:date="2022-02-28T21:08:00Z">
              <w:r w:rsidR="00EC60C0" w:rsidRPr="001E0409">
                <w:rPr>
                  <w:rFonts w:hint="eastAsia"/>
                </w:rPr>
                <w:t>个血管片段，令</w:t>
              </w:r>
            </w:ins>
            <w:ins w:id="689" w:author="chen siyuan" w:date="2022-02-28T21:08:00Z">
              <w:r w:rsidR="00EC60C0" w:rsidRPr="001E0409">
                <w:rPr>
                  <w:position w:val="-9"/>
                  <w:rPrChange w:id="690" w:author="chen siyuan" w:date="2022-03-03T16:43:00Z">
                    <w:rPr>
                      <w:position w:val="-9"/>
                    </w:rPr>
                  </w:rPrChange>
                </w:rPr>
                <w:object w:dxaOrig="194" w:dyaOrig="269" w14:anchorId="7753AA4A">
                  <v:shape id="_x0000_i1035" type="#_x0000_t75" style="width:9.4pt;height:13pt" o:ole="">
                    <v:imagedata r:id="rId22" o:title=""/>
                  </v:shape>
                  <o:OLEObject Type="Embed" ProgID="Equation.AxMath" ShapeID="_x0000_i1035" DrawAspect="Content" ObjectID="_1707977333" r:id="rId23"/>
                </w:object>
              </w:r>
            </w:ins>
            <w:ins w:id="691" w:author="chen siyuan" w:date="2022-02-28T21:08:00Z">
              <w:r w:rsidR="00EC60C0" w:rsidRPr="001E0409">
                <w:rPr>
                  <w:rFonts w:hint="eastAsia"/>
                </w:rPr>
                <w:t>表示血管段（</w:t>
              </w:r>
            </w:ins>
            <w:ins w:id="692" w:author="chen siyuan" w:date="2022-02-28T21:08:00Z">
              <w:r w:rsidR="00EC60C0" w:rsidRPr="001E0409">
                <w:rPr>
                  <w:position w:val="-9"/>
                  <w:rPrChange w:id="693" w:author="chen siyuan" w:date="2022-03-03T16:43:00Z">
                    <w:rPr>
                      <w:position w:val="-9"/>
                    </w:rPr>
                  </w:rPrChange>
                </w:rPr>
                <w:object w:dxaOrig="1326" w:dyaOrig="278" w14:anchorId="5FB8DB55">
                  <v:shape id="_x0000_i1036" type="#_x0000_t75" style="width:65.5pt;height:14.15pt" o:ole="">
                    <v:imagedata r:id="rId24" o:title=""/>
                  </v:shape>
                  <o:OLEObject Type="Embed" ProgID="Equation.AxMath" ShapeID="_x0000_i1036" DrawAspect="Content" ObjectID="_1707977334" r:id="rId25"/>
                </w:object>
              </w:r>
            </w:ins>
            <w:ins w:id="694" w:author="chen siyuan" w:date="2022-02-28T21:08:00Z">
              <w:r w:rsidR="00EC60C0" w:rsidRPr="001E0409">
                <w:rPr>
                  <w:rFonts w:hint="eastAsia"/>
                </w:rPr>
                <w:t>）。对血管段</w:t>
              </w:r>
            </w:ins>
            <w:ins w:id="695" w:author="chen siyuan" w:date="2022-02-28T21:08:00Z">
              <w:r w:rsidR="00EC60C0" w:rsidRPr="001E0409">
                <w:rPr>
                  <w:position w:val="-10"/>
                  <w:rPrChange w:id="696" w:author="chen siyuan" w:date="2022-03-03T16:43:00Z">
                    <w:rPr>
                      <w:position w:val="-10"/>
                    </w:rPr>
                  </w:rPrChange>
                </w:rPr>
                <w:object w:dxaOrig="215" w:dyaOrig="299" w14:anchorId="51C32EDC">
                  <v:shape id="_x0000_i1037" type="#_x0000_t75" style="width:11.2pt;height:14.15pt" o:ole="">
                    <v:imagedata r:id="rId26" o:title=""/>
                  </v:shape>
                  <o:OLEObject Type="Embed" ProgID="Equation.AxMath" ShapeID="_x0000_i1037" DrawAspect="Content" ObjectID="_1707977335" r:id="rId27"/>
                </w:object>
              </w:r>
            </w:ins>
            <w:ins w:id="697" w:author="chen siyuan" w:date="2022-02-28T21:08:00Z">
              <w:r w:rsidR="00EC60C0" w:rsidRPr="001E0409">
                <w:rPr>
                  <w:rFonts w:hint="eastAsia"/>
                </w:rPr>
                <w:t>，先从追踪结果中找出</w:t>
              </w:r>
            </w:ins>
            <w:ins w:id="698" w:author="chen siyuan" w:date="2022-02-28T21:08:00Z">
              <w:r w:rsidR="00EC60C0" w:rsidRPr="001E0409">
                <w:rPr>
                  <w:position w:val="-10"/>
                  <w:rPrChange w:id="699" w:author="chen siyuan" w:date="2022-03-03T16:43:00Z">
                    <w:rPr>
                      <w:position w:val="-10"/>
                    </w:rPr>
                  </w:rPrChange>
                </w:rPr>
                <w:object w:dxaOrig="215" w:dyaOrig="299" w14:anchorId="47E985BD">
                  <v:shape id="_x0000_i1038" type="#_x0000_t75" style="width:11.2pt;height:14.15pt" o:ole="">
                    <v:imagedata r:id="rId28" o:title=""/>
                  </v:shape>
                  <o:OLEObject Type="Embed" ProgID="Equation.AxMath" ShapeID="_x0000_i1038" DrawAspect="Content" ObjectID="_1707977336" r:id="rId29"/>
                </w:object>
              </w:r>
            </w:ins>
            <w:ins w:id="700" w:author="chen siyuan" w:date="2022-02-28T21:08:00Z">
              <w:r w:rsidR="00EC60C0" w:rsidRPr="001E0409">
                <w:rPr>
                  <w:rFonts w:hint="eastAsia"/>
                </w:rPr>
                <w:t>的所有端点</w:t>
              </w:r>
            </w:ins>
            <w:ins w:id="701" w:author="chen siyuan" w:date="2022-02-28T21:08:00Z">
              <w:r w:rsidR="00EC60C0" w:rsidRPr="001E0409">
                <w:rPr>
                  <w:position w:val="-9"/>
                  <w:rPrChange w:id="702" w:author="chen siyuan" w:date="2022-03-03T16:43:00Z">
                    <w:rPr>
                      <w:position w:val="-9"/>
                    </w:rPr>
                  </w:rPrChange>
                </w:rPr>
                <w:object w:dxaOrig="1281" w:dyaOrig="282" w14:anchorId="64BC7900">
                  <v:shape id="_x0000_i1039" type="#_x0000_t75" style="width:63.05pt;height:14.15pt" o:ole="">
                    <v:imagedata r:id="rId30" o:title=""/>
                  </v:shape>
                  <o:OLEObject Type="Embed" ProgID="Equation.AxMath" ShapeID="_x0000_i1039" DrawAspect="Content" ObjectID="_1707977337" r:id="rId31"/>
                </w:object>
              </w:r>
            </w:ins>
            <w:ins w:id="703" w:author="chen siyuan" w:date="2022-02-28T21:08:00Z">
              <w:r w:rsidR="00EC60C0" w:rsidRPr="001E0409">
                <w:rPr>
                  <w:rFonts w:hint="eastAsia"/>
                </w:rPr>
                <w:t>。对每个端点</w:t>
              </w:r>
            </w:ins>
            <w:ins w:id="704" w:author="chen siyuan" w:date="2022-02-28T21:08:00Z">
              <w:r w:rsidR="00EC60C0" w:rsidRPr="001E0409">
                <w:rPr>
                  <w:position w:val="-10"/>
                  <w:rPrChange w:id="705" w:author="chen siyuan" w:date="2022-03-03T16:43:00Z">
                    <w:rPr>
                      <w:position w:val="-10"/>
                    </w:rPr>
                  </w:rPrChange>
                </w:rPr>
                <w:object w:dxaOrig="174" w:dyaOrig="299" w14:anchorId="2D7AF0EF">
                  <v:shape id="_x0000_i1040" type="#_x0000_t75" style="width:8.95pt;height:14.15pt" o:ole="">
                    <v:imagedata r:id="rId32" o:title=""/>
                  </v:shape>
                  <o:OLEObject Type="Embed" ProgID="Equation.AxMath" ShapeID="_x0000_i1040" DrawAspect="Content" ObjectID="_1707977338" r:id="rId33"/>
                </w:object>
              </w:r>
            </w:ins>
            <w:ins w:id="706" w:author="chen siyuan" w:date="2022-02-28T21:08:00Z">
              <w:r w:rsidR="00EC60C0" w:rsidRPr="001E0409">
                <w:rPr>
                  <w:rFonts w:hint="eastAsia"/>
                </w:rPr>
                <w:t>寻找距离小于</w:t>
              </w:r>
            </w:ins>
            <w:ins w:id="707" w:author="chen siyuan" w:date="2022-02-28T21:08:00Z">
              <w:r w:rsidR="00EC60C0" w:rsidRPr="001E0409">
                <w:rPr>
                  <w:position w:val="-10"/>
                  <w:rPrChange w:id="708" w:author="chen siyuan" w:date="2022-03-03T16:43:00Z">
                    <w:rPr>
                      <w:position w:val="-10"/>
                    </w:rPr>
                  </w:rPrChange>
                </w:rPr>
                <w:object w:dxaOrig="191" w:dyaOrig="297" w14:anchorId="6079C4EF">
                  <v:shape id="_x0000_i1041" type="#_x0000_t75" style="width:9.4pt;height:14.15pt" o:ole="">
                    <v:imagedata r:id="rId18" o:title=""/>
                  </v:shape>
                  <o:OLEObject Type="Embed" ProgID="Equation.AxMath" ShapeID="_x0000_i1041" DrawAspect="Content" ObjectID="_1707977339" r:id="rId34"/>
                </w:object>
              </w:r>
            </w:ins>
            <w:ins w:id="709" w:author="chen siyuan" w:date="2022-02-28T21:08:00Z">
              <w:r w:rsidR="00EC60C0" w:rsidRPr="001E0409">
                <w:rPr>
                  <w:rFonts w:hint="eastAsia"/>
                </w:rPr>
                <w:t>的血管段</w:t>
              </w:r>
            </w:ins>
            <w:ins w:id="710" w:author="chen siyuan" w:date="2022-02-28T21:08:00Z">
              <w:r w:rsidR="00EC60C0" w:rsidRPr="001E0409">
                <w:rPr>
                  <w:position w:val="-10"/>
                  <w:rPrChange w:id="711" w:author="chen siyuan" w:date="2022-03-03T16:43:00Z">
                    <w:rPr>
                      <w:position w:val="-10"/>
                    </w:rPr>
                  </w:rPrChange>
                </w:rPr>
                <w:object w:dxaOrig="234" w:dyaOrig="299" w14:anchorId="3A84E2EF">
                  <v:shape id="_x0000_i1042" type="#_x0000_t75" style="width:11.2pt;height:14.15pt" o:ole="">
                    <v:imagedata r:id="rId35" o:title=""/>
                  </v:shape>
                  <o:OLEObject Type="Embed" ProgID="Equation.AxMath" ShapeID="_x0000_i1042" DrawAspect="Content" ObjectID="_1707977340" r:id="rId36"/>
                </w:object>
              </w:r>
            </w:ins>
            <w:ins w:id="712" w:author="chen siyuan" w:date="2022-02-28T21:08:00Z">
              <w:r w:rsidR="00EC60C0" w:rsidRPr="001E0409">
                <w:rPr>
                  <w:rFonts w:hint="eastAsia"/>
                </w:rPr>
                <w:t>，生成</w:t>
              </w:r>
            </w:ins>
            <w:ins w:id="713" w:author="chen siyuan" w:date="2022-02-28T21:08:00Z">
              <w:r w:rsidR="00EC60C0" w:rsidRPr="001E0409">
                <w:rPr>
                  <w:position w:val="-10"/>
                  <w:rPrChange w:id="714" w:author="chen siyuan" w:date="2022-03-03T16:43:00Z">
                    <w:rPr>
                      <w:position w:val="-10"/>
                    </w:rPr>
                  </w:rPrChange>
                </w:rPr>
                <w:object w:dxaOrig="174" w:dyaOrig="299" w14:anchorId="1702CA10">
                  <v:shape id="_x0000_i1043" type="#_x0000_t75" style="width:8.95pt;height:14.15pt" o:ole="">
                    <v:imagedata r:id="rId32" o:title=""/>
                  </v:shape>
                  <o:OLEObject Type="Embed" ProgID="Equation.AxMath" ShapeID="_x0000_i1043" DrawAspect="Content" ObjectID="_1707977341" r:id="rId37"/>
                </w:object>
              </w:r>
            </w:ins>
            <w:ins w:id="715" w:author="chen siyuan" w:date="2022-02-28T21:08:00Z">
              <w:r w:rsidR="00EC60C0" w:rsidRPr="001E0409">
                <w:rPr>
                  <w:rFonts w:hint="eastAsia"/>
                </w:rPr>
                <w:t>的候选集合</w:t>
              </w:r>
            </w:ins>
            <w:ins w:id="716" w:author="chen siyuan" w:date="2022-02-28T21:08:00Z">
              <w:r w:rsidR="00EC60C0" w:rsidRPr="001E0409">
                <w:rPr>
                  <w:position w:val="-10"/>
                  <w:rPrChange w:id="717" w:author="chen siyuan" w:date="2022-03-03T16:43:00Z">
                    <w:rPr>
                      <w:position w:val="-10"/>
                    </w:rPr>
                  </w:rPrChange>
                </w:rPr>
                <w:object w:dxaOrig="2674" w:dyaOrig="293" w14:anchorId="610E761E">
                  <v:shape id="_x0000_i1044" type="#_x0000_t75" style="width:134.15pt;height:14.6pt" o:ole="">
                    <v:imagedata r:id="rId38" o:title=""/>
                  </v:shape>
                  <o:OLEObject Type="Embed" ProgID="Equation.AxMath" ShapeID="_x0000_i1044" DrawAspect="Content" ObjectID="_1707977342" r:id="rId39"/>
                </w:object>
              </w:r>
            </w:ins>
            <w:ins w:id="718" w:author="chen siyuan" w:date="2022-02-28T21:08:00Z">
              <w:r w:rsidR="00EC60C0" w:rsidRPr="001E0409">
                <w:rPr>
                  <w:rFonts w:hint="eastAsia"/>
                </w:rPr>
                <w:t>。其中每个元素表示一个连接对，</w:t>
              </w:r>
            </w:ins>
            <w:ins w:id="719" w:author="chen siyuan" w:date="2022-02-28T21:08:00Z">
              <w:r w:rsidR="00EC60C0" w:rsidRPr="001E0409">
                <w:rPr>
                  <w:position w:val="-10"/>
                  <w:rPrChange w:id="720" w:author="chen siyuan" w:date="2022-03-03T16:43:00Z">
                    <w:rPr>
                      <w:position w:val="-10"/>
                    </w:rPr>
                  </w:rPrChange>
                </w:rPr>
                <w:object w:dxaOrig="189" w:dyaOrig="299" w14:anchorId="02D6407B">
                  <v:shape id="_x0000_i1045" type="#_x0000_t75" style="width:9.4pt;height:14.15pt" o:ole="">
                    <v:imagedata r:id="rId40" o:title=""/>
                  </v:shape>
                  <o:OLEObject Type="Embed" ProgID="Equation.AxMath" ShapeID="_x0000_i1045" DrawAspect="Content" ObjectID="_1707977343" r:id="rId41"/>
                </w:object>
              </w:r>
            </w:ins>
            <w:ins w:id="721" w:author="chen siyuan" w:date="2022-02-28T21:08:00Z">
              <w:r w:rsidR="00EC60C0" w:rsidRPr="001E0409">
                <w:rPr>
                  <w:rFonts w:hint="eastAsia"/>
                </w:rPr>
                <w:t>是</w:t>
              </w:r>
            </w:ins>
            <w:ins w:id="722" w:author="chen siyuan" w:date="2022-02-28T21:08:00Z">
              <w:r w:rsidR="00EC60C0" w:rsidRPr="001E0409">
                <w:rPr>
                  <w:position w:val="-9"/>
                  <w:rPrChange w:id="723" w:author="chen siyuan" w:date="2022-03-03T16:43:00Z">
                    <w:rPr>
                      <w:position w:val="-9"/>
                    </w:rPr>
                  </w:rPrChange>
                </w:rPr>
                <w:object w:dxaOrig="211" w:dyaOrig="269" w14:anchorId="70747184">
                  <v:shape id="_x0000_i1046" type="#_x0000_t75" style="width:9.4pt;height:13pt" o:ole="">
                    <v:imagedata r:id="rId42" o:title=""/>
                  </v:shape>
                  <o:OLEObject Type="Embed" ProgID="Equation.AxMath" ShapeID="_x0000_i1046" DrawAspect="Content" ObjectID="_1707977344" r:id="rId43"/>
                </w:object>
              </w:r>
            </w:ins>
            <w:ins w:id="724" w:author="chen siyuan" w:date="2022-02-28T21:08:00Z">
              <w:r w:rsidR="00EC60C0" w:rsidRPr="001E0409">
                <w:rPr>
                  <w:rFonts w:hint="eastAsia"/>
                </w:rPr>
                <w:t>中离</w:t>
              </w:r>
            </w:ins>
            <w:ins w:id="725" w:author="chen siyuan" w:date="2022-02-28T21:08:00Z">
              <w:r w:rsidR="00EC60C0" w:rsidRPr="001E0409">
                <w:rPr>
                  <w:position w:val="-10"/>
                  <w:rPrChange w:id="726" w:author="chen siyuan" w:date="2022-03-03T16:43:00Z">
                    <w:rPr>
                      <w:position w:val="-10"/>
                    </w:rPr>
                  </w:rPrChange>
                </w:rPr>
                <w:object w:dxaOrig="192" w:dyaOrig="299" w14:anchorId="3E33D60F">
                  <v:shape id="_x0000_i1047" type="#_x0000_t75" style="width:9.4pt;height:14.15pt" o:ole="">
                    <v:imagedata r:id="rId44" o:title=""/>
                  </v:shape>
                  <o:OLEObject Type="Embed" ProgID="Equation.AxMath" ShapeID="_x0000_i1047" DrawAspect="Content" ObjectID="_1707977345" r:id="rId45"/>
                </w:object>
              </w:r>
            </w:ins>
            <w:ins w:id="727" w:author="chen siyuan" w:date="2022-02-28T21:08:00Z">
              <w:r w:rsidR="00EC60C0" w:rsidRPr="001E0409">
                <w:rPr>
                  <w:rFonts w:hint="eastAsia"/>
                </w:rPr>
                <w:t>最近的点。</w:t>
              </w:r>
            </w:ins>
            <w:ins w:id="728" w:author="chen siyuan" w:date="2022-02-28T21:44:00Z">
              <w:r w:rsidR="00B74966" w:rsidRPr="001E0409">
                <w:rPr>
                  <w:rFonts w:hint="eastAsia"/>
                </w:rPr>
                <w:t>接着</w:t>
              </w:r>
            </w:ins>
            <w:ins w:id="729" w:author="chen siyuan" w:date="2022-02-28T21:08:00Z">
              <w:r w:rsidR="00EC60C0" w:rsidRPr="001E0409">
                <w:rPr>
                  <w:rFonts w:hint="eastAsia"/>
                </w:rPr>
                <w:t>遍历端点集合</w:t>
              </w:r>
            </w:ins>
            <w:ins w:id="730" w:author="chen siyuan" w:date="2022-02-28T21:08:00Z">
              <w:r w:rsidR="00EC60C0" w:rsidRPr="001E0409">
                <w:rPr>
                  <w:position w:val="-9"/>
                  <w:rPrChange w:id="731" w:author="chen siyuan" w:date="2022-03-03T16:43:00Z">
                    <w:rPr>
                      <w:position w:val="-9"/>
                    </w:rPr>
                  </w:rPrChange>
                </w:rPr>
                <w:object w:dxaOrig="217" w:dyaOrig="269" w14:anchorId="65A7C6A7">
                  <v:shape id="_x0000_i1048" type="#_x0000_t75" style="width:10.75pt;height:13pt" o:ole="">
                    <v:imagedata r:id="rId46" o:title=""/>
                  </v:shape>
                  <o:OLEObject Type="Embed" ProgID="Equation.AxMath" ShapeID="_x0000_i1048" DrawAspect="Content" ObjectID="_1707977346" r:id="rId47"/>
                </w:object>
              </w:r>
            </w:ins>
            <w:ins w:id="732" w:author="chen siyuan" w:date="2022-02-28T21:08:00Z">
              <w:r w:rsidR="00EC60C0" w:rsidRPr="001E0409">
                <w:rPr>
                  <w:rFonts w:hint="eastAsia"/>
                </w:rPr>
                <w:t>的所有端点，合并所有候选集合</w:t>
              </w:r>
            </w:ins>
            <w:ins w:id="733" w:author="chen siyuan" w:date="2022-02-28T21:08:00Z">
              <w:r w:rsidR="00EC60C0" w:rsidRPr="001E0409">
                <w:rPr>
                  <w:position w:val="-10"/>
                  <w:rPrChange w:id="734" w:author="chen siyuan" w:date="2022-03-03T16:43:00Z">
                    <w:rPr>
                      <w:position w:val="-10"/>
                    </w:rPr>
                  </w:rPrChange>
                </w:rPr>
                <w:object w:dxaOrig="175" w:dyaOrig="299" w14:anchorId="707CE043">
                  <v:shape id="_x0000_i1049" type="#_x0000_t75" style="width:8.95pt;height:14.15pt" o:ole="">
                    <v:imagedata r:id="rId48" o:title=""/>
                  </v:shape>
                  <o:OLEObject Type="Embed" ProgID="Equation.AxMath" ShapeID="_x0000_i1049" DrawAspect="Content" ObjectID="_1707977347" r:id="rId49"/>
                </w:object>
              </w:r>
            </w:ins>
            <w:ins w:id="735" w:author="chen siyuan" w:date="2022-02-28T21:08:00Z">
              <w:r w:rsidR="00EC60C0" w:rsidRPr="001E0409">
                <w:rPr>
                  <w:rFonts w:hint="eastAsia"/>
                </w:rPr>
                <w:t>可得</w:t>
              </w:r>
            </w:ins>
            <w:ins w:id="736" w:author="chen siyuan" w:date="2022-02-28T21:44:00Z">
              <w:r w:rsidR="004B77F0" w:rsidRPr="001E0409">
                <w:rPr>
                  <w:rFonts w:hint="eastAsia"/>
                </w:rPr>
                <w:t>对应</w:t>
              </w:r>
            </w:ins>
            <w:ins w:id="737" w:author="chen siyuan" w:date="2022-02-28T21:45:00Z">
              <w:r w:rsidR="003B0138" w:rsidRPr="001E0409">
                <w:rPr>
                  <w:rFonts w:hint="eastAsia"/>
                </w:rPr>
                <w:t>血管</w:t>
              </w:r>
            </w:ins>
            <w:ins w:id="738" w:author="chen siyuan" w:date="2022-02-28T21:08:00Z">
              <w:r w:rsidR="00EC60C0" w:rsidRPr="001E0409">
                <w:rPr>
                  <w:rFonts w:hint="eastAsia"/>
                </w:rPr>
                <w:t>片段</w:t>
              </w:r>
            </w:ins>
            <w:ins w:id="739" w:author="chen siyuan" w:date="2022-02-28T21:08:00Z">
              <w:r w:rsidR="00EC60C0" w:rsidRPr="001E0409">
                <w:rPr>
                  <w:position w:val="-9"/>
                  <w:rPrChange w:id="740" w:author="chen siyuan" w:date="2022-03-03T16:43:00Z">
                    <w:rPr>
                      <w:position w:val="-9"/>
                    </w:rPr>
                  </w:rPrChange>
                </w:rPr>
                <w:object w:dxaOrig="194" w:dyaOrig="269" w14:anchorId="01B46441">
                  <v:shape id="_x0000_i1050" type="#_x0000_t75" style="width:9.4pt;height:13pt" o:ole="">
                    <v:imagedata r:id="rId22" o:title=""/>
                  </v:shape>
                  <o:OLEObject Type="Embed" ProgID="Equation.AxMath" ShapeID="_x0000_i1050" DrawAspect="Content" ObjectID="_1707977348" r:id="rId50"/>
                </w:object>
              </w:r>
            </w:ins>
            <w:ins w:id="741" w:author="chen siyuan" w:date="2022-02-28T21:08:00Z">
              <w:r w:rsidR="00EC60C0" w:rsidRPr="001E0409">
                <w:rPr>
                  <w:rFonts w:hint="eastAsia"/>
                </w:rPr>
                <w:t>的候选集合</w:t>
              </w:r>
            </w:ins>
            <w:ins w:id="742" w:author="chen siyuan" w:date="2022-02-28T21:08:00Z">
              <w:r w:rsidR="00EC60C0" w:rsidRPr="001E0409">
                <w:rPr>
                  <w:position w:val="-9"/>
                  <w:rPrChange w:id="743" w:author="chen siyuan" w:date="2022-03-03T16:43:00Z">
                    <w:rPr>
                      <w:position w:val="-9"/>
                    </w:rPr>
                  </w:rPrChange>
                </w:rPr>
                <w:object w:dxaOrig="204" w:dyaOrig="269" w14:anchorId="0076B31C">
                  <v:shape id="_x0000_i1051" type="#_x0000_t75" style="width:9.4pt;height:13pt" o:ole="">
                    <v:imagedata r:id="rId51" o:title=""/>
                  </v:shape>
                  <o:OLEObject Type="Embed" ProgID="Equation.AxMath" ShapeID="_x0000_i1051" DrawAspect="Content" ObjectID="_1707977349" r:id="rId52"/>
                </w:object>
              </w:r>
            </w:ins>
            <w:ins w:id="744" w:author="chen siyuan" w:date="2022-02-28T21:08:00Z">
              <w:r w:rsidR="00EC60C0" w:rsidRPr="001E0409">
                <w:rPr>
                  <w:rFonts w:hint="eastAsia"/>
                </w:rPr>
                <w:t>。</w:t>
              </w:r>
            </w:ins>
            <w:ins w:id="745" w:author="chen siyuan" w:date="2022-02-28T21:44:00Z">
              <w:r w:rsidR="00A00E29" w:rsidRPr="001E0409">
                <w:rPr>
                  <w:rFonts w:hint="eastAsia"/>
                </w:rPr>
                <w:t>最后</w:t>
              </w:r>
            </w:ins>
            <w:ins w:id="746" w:author="chen siyuan" w:date="2022-02-28T21:08:00Z">
              <w:r w:rsidR="00EC60C0" w:rsidRPr="001E0409">
                <w:rPr>
                  <w:rFonts w:hint="eastAsia"/>
                </w:rPr>
                <w:t>遍历</w:t>
              </w:r>
              <w:r w:rsidR="00EC60C0" w:rsidRPr="001E0409">
                <w:t xml:space="preserve"> </w:t>
              </w:r>
            </w:ins>
            <w:ins w:id="747" w:author="chen siyuan" w:date="2022-02-28T21:08:00Z">
              <w:r w:rsidR="00EC60C0" w:rsidRPr="001E0409">
                <w:rPr>
                  <w:position w:val="-10"/>
                  <w:rPrChange w:id="748" w:author="chen siyuan" w:date="2022-03-03T16:43:00Z">
                    <w:rPr>
                      <w:position w:val="-10"/>
                    </w:rPr>
                  </w:rPrChange>
                </w:rPr>
                <w:object w:dxaOrig="113" w:dyaOrig="297" w14:anchorId="64C1F411">
                  <v:shape id="_x0000_i1052" type="#_x0000_t75" style="width:6.5pt;height:15.05pt" o:ole="">
                    <v:imagedata r:id="rId53" o:title=""/>
                  </v:shape>
                  <o:OLEObject Type="Embed" ProgID="Equation.AxMath" ShapeID="_x0000_i1052" DrawAspect="Content" ObjectID="_1707977350" r:id="rId54"/>
                </w:object>
              </w:r>
            </w:ins>
            <w:ins w:id="749" w:author="chen siyuan" w:date="2022-02-28T21:08:00Z">
              <w:r w:rsidR="00EC60C0" w:rsidRPr="001E0409">
                <w:t xml:space="preserve"> </w:t>
              </w:r>
              <w:r w:rsidR="00EC60C0" w:rsidRPr="001E0409">
                <w:rPr>
                  <w:rFonts w:hint="eastAsia"/>
                </w:rPr>
                <w:t>并去除重复可得全脑范围的所有疑似连接对</w:t>
              </w:r>
            </w:ins>
            <w:ins w:id="750" w:author="chen siyuan" w:date="2022-02-28T21:08:00Z">
              <w:r w:rsidR="00EC60C0" w:rsidRPr="001E0409">
                <w:rPr>
                  <w:position w:val="-9"/>
                  <w:rPrChange w:id="751" w:author="chen siyuan" w:date="2022-03-03T16:43:00Z">
                    <w:rPr>
                      <w:position w:val="-9"/>
                    </w:rPr>
                  </w:rPrChange>
                </w:rPr>
                <w:object w:dxaOrig="2124" w:dyaOrig="282" w14:anchorId="7FBD182B">
                  <v:shape id="_x0000_i1053" type="#_x0000_t75" style="width:106.55pt;height:14.15pt" o:ole="">
                    <v:imagedata r:id="rId55" o:title=""/>
                  </v:shape>
                  <o:OLEObject Type="Embed" ProgID="Equation.AxMath" ShapeID="_x0000_i1053" DrawAspect="Content" ObjectID="_1707977351" r:id="rId56"/>
                </w:object>
              </w:r>
            </w:ins>
            <w:ins w:id="752" w:author="chen siyuan" w:date="2022-02-28T21:08:00Z">
              <w:r w:rsidR="00EC60C0" w:rsidRPr="001E0409">
                <w:rPr>
                  <w:rFonts w:hint="eastAsia"/>
                </w:rPr>
                <w:t>。</w:t>
              </w:r>
            </w:ins>
          </w:p>
          <w:p w14:paraId="0EE623DC" w14:textId="2BC16C9E" w:rsidR="00EC60C0" w:rsidRPr="001E0409" w:rsidRDefault="00F908B2" w:rsidP="00EC60C0">
            <w:pPr>
              <w:spacing w:line="312" w:lineRule="auto"/>
              <w:rPr>
                <w:ins w:id="753" w:author="chen siyuan" w:date="2022-02-28T21:08:00Z"/>
                <w:b/>
                <w:bCs/>
              </w:rPr>
            </w:pPr>
            <w:ins w:id="754" w:author="chen siyuan" w:date="2022-02-28T21:19:00Z">
              <w:r w:rsidRPr="001E0409">
                <w:rPr>
                  <w:rFonts w:hint="eastAsia"/>
                  <w:b/>
                  <w:bCs/>
                </w:rPr>
                <w:t>（</w:t>
              </w:r>
              <w:r w:rsidRPr="001E0409">
                <w:rPr>
                  <w:b/>
                  <w:bCs/>
                </w:rPr>
                <w:t>2</w:t>
              </w:r>
              <w:r w:rsidRPr="001E0409">
                <w:rPr>
                  <w:rFonts w:hint="eastAsia"/>
                  <w:b/>
                  <w:bCs/>
                </w:rPr>
                <w:t>）</w:t>
              </w:r>
            </w:ins>
            <w:ins w:id="755" w:author="chen siyuan" w:date="2022-02-28T21:50:00Z">
              <w:r w:rsidR="00405E8C" w:rsidRPr="001E0409">
                <w:rPr>
                  <w:rFonts w:hint="eastAsia"/>
                  <w:b/>
                  <w:bCs/>
                </w:rPr>
                <w:t>分类</w:t>
              </w:r>
            </w:ins>
            <w:ins w:id="756" w:author="chen siyuan" w:date="2022-02-28T21:23:00Z">
              <w:r w:rsidR="00B05713" w:rsidRPr="001E0409">
                <w:rPr>
                  <w:rFonts w:hint="eastAsia"/>
                  <w:b/>
                  <w:bCs/>
                </w:rPr>
                <w:t>判</w:t>
              </w:r>
            </w:ins>
            <w:ins w:id="757" w:author="chen siyuan" w:date="2022-02-28T21:50:00Z">
              <w:r w:rsidR="00D82028" w:rsidRPr="001E0409">
                <w:rPr>
                  <w:rFonts w:hint="eastAsia"/>
                  <w:b/>
                  <w:bCs/>
                </w:rPr>
                <w:t>定</w:t>
              </w:r>
              <w:r w:rsidR="00405E8C" w:rsidRPr="001E0409">
                <w:rPr>
                  <w:rFonts w:hint="eastAsia"/>
                  <w:b/>
                  <w:bCs/>
                </w:rPr>
                <w:t>断裂</w:t>
              </w:r>
            </w:ins>
          </w:p>
          <w:p w14:paraId="1788E858" w14:textId="7046BE9A" w:rsidR="00421943" w:rsidRPr="001E0409" w:rsidRDefault="00EE7A31" w:rsidP="00421943">
            <w:pPr>
              <w:spacing w:line="312" w:lineRule="auto"/>
              <w:ind w:firstLineChars="200" w:firstLine="420"/>
              <w:rPr>
                <w:ins w:id="758" w:author="chen siyuan" w:date="2022-02-28T21:27:00Z"/>
              </w:rPr>
            </w:pPr>
            <w:ins w:id="759" w:author="chen siyuan" w:date="2022-02-28T21:25:00Z">
              <w:r w:rsidRPr="001E0409">
                <w:rPr>
                  <w:rFonts w:hint="eastAsia"/>
                </w:rPr>
                <w:t>在找出所有</w:t>
              </w:r>
            </w:ins>
            <w:ins w:id="760" w:author="chen siyuan" w:date="2022-02-28T21:24:00Z">
              <w:r w:rsidR="00651048" w:rsidRPr="001E0409">
                <w:rPr>
                  <w:rFonts w:hint="eastAsia"/>
                </w:rPr>
                <w:t>疑似断裂</w:t>
              </w:r>
            </w:ins>
            <w:ins w:id="761" w:author="chen siyuan" w:date="2022-02-28T21:25:00Z">
              <w:r w:rsidR="002E40F1" w:rsidRPr="001E0409">
                <w:rPr>
                  <w:rFonts w:hint="eastAsia"/>
                </w:rPr>
                <w:t>后</w:t>
              </w:r>
            </w:ins>
            <w:ins w:id="762" w:author="chen siyuan" w:date="2022-02-28T21:24:00Z">
              <w:r w:rsidR="00651048" w:rsidRPr="001E0409">
                <w:rPr>
                  <w:rFonts w:hint="eastAsia"/>
                </w:rPr>
                <w:t>，</w:t>
              </w:r>
            </w:ins>
            <w:ins w:id="763" w:author="chen siyuan" w:date="2022-02-28T21:19:00Z">
              <w:r w:rsidR="007E29A4" w:rsidRPr="001E0409">
                <w:rPr>
                  <w:rFonts w:hint="eastAsia"/>
                </w:rPr>
                <w:t>我们将断裂</w:t>
              </w:r>
            </w:ins>
            <w:ins w:id="764" w:author="chen siyuan" w:date="2022-02-28T21:45:00Z">
              <w:r w:rsidR="000538DD" w:rsidRPr="001E0409">
                <w:rPr>
                  <w:rFonts w:hint="eastAsia"/>
                </w:rPr>
                <w:t>检测</w:t>
              </w:r>
            </w:ins>
            <w:ins w:id="765" w:author="chen siyuan" w:date="2022-02-28T21:19:00Z">
              <w:r w:rsidR="007E29A4" w:rsidRPr="001E0409">
                <w:rPr>
                  <w:rFonts w:hint="eastAsia"/>
                </w:rPr>
                <w:t>问题转换为</w:t>
              </w:r>
            </w:ins>
            <w:ins w:id="766" w:author="chen siyuan" w:date="2022-02-28T21:20:00Z">
              <w:r w:rsidR="007E29A4" w:rsidRPr="001E0409">
                <w:rPr>
                  <w:rFonts w:hint="eastAsia"/>
                </w:rPr>
                <w:t>分类问题，</w:t>
              </w:r>
            </w:ins>
            <w:ins w:id="767" w:author="chen siyuan" w:date="2022-02-28T21:21:00Z">
              <w:r w:rsidR="007E29A4" w:rsidRPr="001E0409">
                <w:rPr>
                  <w:rFonts w:hint="eastAsia"/>
                </w:rPr>
                <w:t>训练</w:t>
              </w:r>
            </w:ins>
            <w:ins w:id="768" w:author="chen siyuan" w:date="2022-02-28T21:20:00Z">
              <w:r w:rsidR="007E29A4" w:rsidRPr="001E0409">
                <w:rPr>
                  <w:rFonts w:hint="eastAsia"/>
                </w:rPr>
                <w:t>分类网络</w:t>
              </w:r>
            </w:ins>
            <w:ins w:id="769" w:author="chen siyuan" w:date="2022-02-28T21:41:00Z">
              <w:r w:rsidR="00D2523C" w:rsidRPr="001E0409">
                <w:t>DenseNet3D</w:t>
              </w:r>
            </w:ins>
            <w:ins w:id="770" w:author="chen siyuan" w:date="2022-02-28T21:21:00Z">
              <w:r w:rsidR="007E29A4" w:rsidRPr="001E0409">
                <w:rPr>
                  <w:rFonts w:hint="eastAsia"/>
                </w:rPr>
                <w:t>来</w:t>
              </w:r>
            </w:ins>
            <w:ins w:id="771" w:author="chen siyuan" w:date="2022-02-28T21:22:00Z">
              <w:r w:rsidR="007E29A4" w:rsidRPr="001E0409">
                <w:rPr>
                  <w:rFonts w:hint="eastAsia"/>
                </w:rPr>
                <w:t>学习血管对之间的三维位置关系，</w:t>
              </w:r>
              <w:r w:rsidR="00CA30B3" w:rsidRPr="001E0409">
                <w:rPr>
                  <w:rFonts w:hint="eastAsia"/>
                </w:rPr>
                <w:t>从而</w:t>
              </w:r>
            </w:ins>
            <w:ins w:id="772" w:author="chen siyuan" w:date="2022-02-28T21:25:00Z">
              <w:r w:rsidR="0054590F" w:rsidRPr="001E0409">
                <w:rPr>
                  <w:rFonts w:hint="eastAsia"/>
                </w:rPr>
                <w:t>判定</w:t>
              </w:r>
            </w:ins>
            <w:ins w:id="773" w:author="chen siyuan" w:date="2022-02-28T21:21:00Z">
              <w:r w:rsidR="007E29A4" w:rsidRPr="001E0409">
                <w:rPr>
                  <w:rFonts w:hint="eastAsia"/>
                </w:rPr>
                <w:t>断裂</w:t>
              </w:r>
            </w:ins>
            <w:ins w:id="774" w:author="chen siyuan" w:date="2022-02-28T21:22:00Z">
              <w:r w:rsidR="003B0075" w:rsidRPr="001E0409">
                <w:rPr>
                  <w:rFonts w:hint="eastAsia"/>
                </w:rPr>
                <w:t>与否</w:t>
              </w:r>
            </w:ins>
            <w:ins w:id="775" w:author="chen siyuan" w:date="2022-02-28T21:21:00Z">
              <w:r w:rsidR="007E29A4" w:rsidRPr="001E0409">
                <w:rPr>
                  <w:rFonts w:hint="eastAsia"/>
                </w:rPr>
                <w:t>。</w:t>
              </w:r>
            </w:ins>
            <w:ins w:id="776" w:author="chen siyuan" w:date="2022-02-28T21:25:00Z">
              <w:r w:rsidR="00A42E39" w:rsidRPr="001E0409">
                <w:rPr>
                  <w:rFonts w:hint="eastAsia"/>
                </w:rPr>
                <w:t>本小节主要说明</w:t>
              </w:r>
            </w:ins>
            <w:ins w:id="777" w:author="chen siyuan" w:date="2022-02-28T21:26:00Z">
              <w:r w:rsidR="002438C9" w:rsidRPr="001E0409">
                <w:rPr>
                  <w:rFonts w:hint="eastAsia"/>
                </w:rPr>
                <w:t>分类数据集的制作</w:t>
              </w:r>
            </w:ins>
            <w:ins w:id="778" w:author="chen siyuan" w:date="2022-02-28T21:25:00Z">
              <w:r w:rsidR="00A42E39" w:rsidRPr="001E0409">
                <w:rPr>
                  <w:rFonts w:hint="eastAsia"/>
                </w:rPr>
                <w:t>。</w:t>
              </w:r>
            </w:ins>
          </w:p>
          <w:p w14:paraId="1B482575" w14:textId="17997740" w:rsidR="00EC60C0" w:rsidRPr="001E0409" w:rsidRDefault="002F5BB6">
            <w:pPr>
              <w:spacing w:line="312" w:lineRule="auto"/>
              <w:ind w:firstLineChars="200" w:firstLine="420"/>
              <w:rPr>
                <w:ins w:id="779" w:author="chen siyuan" w:date="2022-02-28T21:08:00Z"/>
              </w:rPr>
            </w:pPr>
            <w:ins w:id="780" w:author="chen siyuan" w:date="2022-02-28T21:50:00Z">
              <w:r w:rsidRPr="001E0409">
                <w:rPr>
                  <w:rFonts w:hint="eastAsia"/>
                </w:rPr>
                <w:t>同上一节</w:t>
              </w:r>
            </w:ins>
            <w:ins w:id="781" w:author="chen siyuan" w:date="2022-02-28T21:58:00Z">
              <w:r w:rsidR="008D481F" w:rsidRPr="001E0409">
                <w:rPr>
                  <w:rFonts w:hint="eastAsia"/>
                </w:rPr>
                <w:t>，</w:t>
              </w:r>
            </w:ins>
            <w:ins w:id="782" w:author="chen siyuan" w:date="2022-02-28T21:46:00Z">
              <w:r w:rsidR="006071DA" w:rsidRPr="001E0409">
                <w:rPr>
                  <w:rFonts w:hint="eastAsia"/>
                </w:rPr>
                <w:t>用</w:t>
              </w:r>
            </w:ins>
            <w:ins w:id="783" w:author="chen siyuan" w:date="2022-02-28T21:08:00Z">
              <w:r w:rsidR="00EC60C0" w:rsidRPr="001E0409">
                <w:rPr>
                  <w:position w:val="-9"/>
                  <w:rPrChange w:id="784" w:author="chen siyuan" w:date="2022-03-03T16:43:00Z">
                    <w:rPr>
                      <w:position w:val="-9"/>
                    </w:rPr>
                  </w:rPrChange>
                </w:rPr>
                <w:object w:dxaOrig="1010" w:dyaOrig="282" w14:anchorId="1E4BCD2F">
                  <v:shape id="_x0000_i1054" type="#_x0000_t75" style="width:50.45pt;height:14.15pt" o:ole="">
                    <v:imagedata r:id="rId57" o:title=""/>
                  </v:shape>
                  <o:OLEObject Type="Embed" ProgID="Equation.AxMath" ShapeID="_x0000_i1054" DrawAspect="Content" ObjectID="_1707977352" r:id="rId58"/>
                </w:object>
              </w:r>
            </w:ins>
            <w:ins w:id="785" w:author="chen siyuan" w:date="2022-02-28T21:08:00Z">
              <w:r w:rsidR="00EC60C0" w:rsidRPr="001E0409">
                <w:rPr>
                  <w:rFonts w:hint="eastAsia"/>
                </w:rPr>
                <w:t>表示血管</w:t>
              </w:r>
            </w:ins>
            <w:ins w:id="786" w:author="chen siyuan" w:date="2022-02-28T21:08:00Z">
              <w:r w:rsidR="00EC60C0" w:rsidRPr="001E0409">
                <w:rPr>
                  <w:position w:val="-9"/>
                  <w:rPrChange w:id="787" w:author="chen siyuan" w:date="2022-03-03T16:43:00Z">
                    <w:rPr>
                      <w:position w:val="-9"/>
                    </w:rPr>
                  </w:rPrChange>
                </w:rPr>
                <w:object w:dxaOrig="194" w:dyaOrig="269" w14:anchorId="5D0B4C01">
                  <v:shape id="_x0000_i1055" type="#_x0000_t75" style="width:9.4pt;height:14.15pt" o:ole="">
                    <v:imagedata r:id="rId22" o:title=""/>
                  </v:shape>
                  <o:OLEObject Type="Embed" ProgID="Equation.AxMath" ShapeID="_x0000_i1055" DrawAspect="Content" ObjectID="_1707977353" r:id="rId59"/>
                </w:object>
              </w:r>
            </w:ins>
            <w:ins w:id="788" w:author="chen siyuan" w:date="2022-02-28T21:08:00Z">
              <w:r w:rsidR="00EC60C0" w:rsidRPr="001E0409">
                <w:rPr>
                  <w:rFonts w:hint="eastAsia"/>
                </w:rPr>
                <w:t>和</w:t>
              </w:r>
            </w:ins>
            <w:ins w:id="789" w:author="chen siyuan" w:date="2022-02-28T21:08:00Z">
              <w:r w:rsidR="00EC60C0" w:rsidRPr="001E0409">
                <w:rPr>
                  <w:position w:val="-9"/>
                  <w:rPrChange w:id="790" w:author="chen siyuan" w:date="2022-03-03T16:43:00Z">
                    <w:rPr>
                      <w:position w:val="-9"/>
                    </w:rPr>
                  </w:rPrChange>
                </w:rPr>
                <w:object w:dxaOrig="211" w:dyaOrig="269" w14:anchorId="156FB8FA">
                  <v:shape id="_x0000_i1056" type="#_x0000_t75" style="width:9.85pt;height:14.15pt" o:ole="">
                    <v:imagedata r:id="rId42" o:title=""/>
                  </v:shape>
                  <o:OLEObject Type="Embed" ProgID="Equation.AxMath" ShapeID="_x0000_i1056" DrawAspect="Content" ObjectID="_1707977354" r:id="rId60"/>
                </w:object>
              </w:r>
            </w:ins>
            <w:ins w:id="791" w:author="chen siyuan" w:date="2022-02-28T21:08:00Z">
              <w:r w:rsidR="00EC60C0" w:rsidRPr="001E0409">
                <w:rPr>
                  <w:rFonts w:hint="eastAsia"/>
                </w:rPr>
                <w:t>可能存在连接关系，对应的连接点为</w:t>
              </w:r>
            </w:ins>
            <w:ins w:id="792" w:author="chen siyuan" w:date="2022-02-28T21:08:00Z">
              <w:r w:rsidR="00EC60C0" w:rsidRPr="001E0409">
                <w:rPr>
                  <w:position w:val="-10"/>
                  <w:rPrChange w:id="793" w:author="chen siyuan" w:date="2022-03-03T16:43:00Z">
                    <w:rPr>
                      <w:position w:val="-10"/>
                    </w:rPr>
                  </w:rPrChange>
                </w:rPr>
                <w:object w:dxaOrig="174" w:dyaOrig="299" w14:anchorId="7A1816E6">
                  <v:shape id="_x0000_i1057" type="#_x0000_t75" style="width:8.95pt;height:15.05pt" o:ole="">
                    <v:imagedata r:id="rId32" o:title=""/>
                  </v:shape>
                  <o:OLEObject Type="Embed" ProgID="Equation.AxMath" ShapeID="_x0000_i1057" DrawAspect="Content" ObjectID="_1707977355" r:id="rId61"/>
                </w:object>
              </w:r>
            </w:ins>
            <w:ins w:id="794" w:author="chen siyuan" w:date="2022-02-28T21:08:00Z">
              <w:r w:rsidR="00EC60C0" w:rsidRPr="001E0409">
                <w:rPr>
                  <w:rFonts w:hint="eastAsia"/>
                </w:rPr>
                <w:t>和</w:t>
              </w:r>
            </w:ins>
            <w:ins w:id="795" w:author="chen siyuan" w:date="2022-02-28T21:08:00Z">
              <w:r w:rsidR="00EC60C0" w:rsidRPr="001E0409">
                <w:rPr>
                  <w:position w:val="-10"/>
                  <w:rPrChange w:id="796" w:author="chen siyuan" w:date="2022-03-03T16:43:00Z">
                    <w:rPr>
                      <w:position w:val="-10"/>
                    </w:rPr>
                  </w:rPrChange>
                </w:rPr>
                <w:object w:dxaOrig="189" w:dyaOrig="299" w14:anchorId="09336BB8">
                  <v:shape id="_x0000_i1058" type="#_x0000_t75" style="width:9.4pt;height:15.05pt" o:ole="">
                    <v:imagedata r:id="rId62" o:title=""/>
                  </v:shape>
                  <o:OLEObject Type="Embed" ProgID="Equation.AxMath" ShapeID="_x0000_i1058" DrawAspect="Content" ObjectID="_1707977356" r:id="rId63"/>
                </w:object>
              </w:r>
            </w:ins>
            <w:ins w:id="797" w:author="chen siyuan" w:date="2022-02-28T21:08:00Z">
              <w:r w:rsidR="00EC60C0" w:rsidRPr="001E0409">
                <w:rPr>
                  <w:rFonts w:hint="eastAsia"/>
                </w:rPr>
                <w:t>。以两点连接线的中点为中心，截取物理边长为</w:t>
              </w:r>
            </w:ins>
            <w:ins w:id="798" w:author="chen siyuan" w:date="2022-02-28T21:08:00Z">
              <w:r w:rsidR="00EC60C0" w:rsidRPr="001E0409">
                <w:rPr>
                  <w:position w:val="-10"/>
                  <w:rPrChange w:id="799" w:author="chen siyuan" w:date="2022-03-03T16:43:00Z">
                    <w:rPr>
                      <w:position w:val="-10"/>
                    </w:rPr>
                  </w:rPrChange>
                </w:rPr>
                <w:object w:dxaOrig="105" w:dyaOrig="297" w14:anchorId="14B8368E">
                  <v:shape id="_x0000_i1059" type="#_x0000_t75" style="width:5.15pt;height:15.05pt" o:ole="">
                    <v:imagedata r:id="rId64" o:title=""/>
                  </v:shape>
                  <o:OLEObject Type="Embed" ProgID="Equation.AxMath" ShapeID="_x0000_i1059" DrawAspect="Content" ObjectID="_1707977357" r:id="rId65"/>
                </w:object>
              </w:r>
            </w:ins>
            <w:ins w:id="800" w:author="chen siyuan" w:date="2022-02-28T21:08:00Z">
              <w:r w:rsidR="00EC60C0" w:rsidRPr="001E0409">
                <w:rPr>
                  <w:rFonts w:hint="eastAsia"/>
                </w:rPr>
                <w:t>的正方体，记作</w:t>
              </w:r>
            </w:ins>
            <w:ins w:id="801" w:author="chen siyuan" w:date="2022-02-28T21:08:00Z">
              <w:r w:rsidR="00EC60C0" w:rsidRPr="001E0409">
                <w:rPr>
                  <w:position w:val="-10"/>
                  <w:rPrChange w:id="802" w:author="chen siyuan" w:date="2022-03-03T16:43:00Z">
                    <w:rPr>
                      <w:position w:val="-10"/>
                    </w:rPr>
                  </w:rPrChange>
                </w:rPr>
                <w:object w:dxaOrig="617" w:dyaOrig="299" w14:anchorId="7A11AEB6">
                  <v:shape id="_x0000_i1060" type="#_x0000_t75" style="width:30.95pt;height:15.05pt" o:ole="">
                    <v:imagedata r:id="rId66" o:title=""/>
                  </v:shape>
                  <o:OLEObject Type="Embed" ProgID="Equation.AxMath" ShapeID="_x0000_i1060" DrawAspect="Content" ObjectID="_1707977358" r:id="rId67"/>
                </w:object>
              </w:r>
            </w:ins>
            <w:ins w:id="803" w:author="chen siyuan" w:date="2022-02-28T21:08:00Z">
              <w:r w:rsidR="00EC60C0" w:rsidRPr="001E0409">
                <w:rPr>
                  <w:rFonts w:hint="eastAsia"/>
                </w:rPr>
                <w:t>。将该立方体作为输入的第一个通道，表示两根血管的相对位置。除此之外还需要单独保留</w:t>
              </w:r>
            </w:ins>
            <w:ins w:id="804" w:author="chen siyuan" w:date="2022-02-28T21:08:00Z">
              <w:r w:rsidR="00EC60C0" w:rsidRPr="001E0409">
                <w:rPr>
                  <w:position w:val="-9"/>
                  <w:rPrChange w:id="805" w:author="chen siyuan" w:date="2022-03-03T16:43:00Z">
                    <w:rPr>
                      <w:position w:val="-9"/>
                    </w:rPr>
                  </w:rPrChange>
                </w:rPr>
                <w:object w:dxaOrig="194" w:dyaOrig="269" w14:anchorId="1368871D">
                  <v:shape id="_x0000_i1061" type="#_x0000_t75" style="width:9.4pt;height:14.15pt" o:ole="">
                    <v:imagedata r:id="rId22" o:title=""/>
                  </v:shape>
                  <o:OLEObject Type="Embed" ProgID="Equation.AxMath" ShapeID="_x0000_i1061" DrawAspect="Content" ObjectID="_1707977359" r:id="rId68"/>
                </w:object>
              </w:r>
            </w:ins>
            <w:ins w:id="806" w:author="chen siyuan" w:date="2022-02-28T21:08:00Z">
              <w:r w:rsidR="00EC60C0" w:rsidRPr="001E0409">
                <w:rPr>
                  <w:rFonts w:hint="eastAsia"/>
                </w:rPr>
                <w:t>和</w:t>
              </w:r>
            </w:ins>
            <w:ins w:id="807" w:author="chen siyuan" w:date="2022-02-28T21:08:00Z">
              <w:r w:rsidR="00EC60C0" w:rsidRPr="001E0409">
                <w:rPr>
                  <w:position w:val="-9"/>
                  <w:rPrChange w:id="808" w:author="chen siyuan" w:date="2022-03-03T16:43:00Z">
                    <w:rPr>
                      <w:position w:val="-9"/>
                    </w:rPr>
                  </w:rPrChange>
                </w:rPr>
                <w:object w:dxaOrig="211" w:dyaOrig="269" w14:anchorId="2C1414EA">
                  <v:shape id="_x0000_i1062" type="#_x0000_t75" style="width:11.2pt;height:14.15pt" o:ole="">
                    <v:imagedata r:id="rId69" o:title=""/>
                  </v:shape>
                  <o:OLEObject Type="Embed" ProgID="Equation.AxMath" ShapeID="_x0000_i1062" DrawAspect="Content" ObjectID="_1707977360" r:id="rId70"/>
                </w:object>
              </w:r>
            </w:ins>
            <w:ins w:id="809" w:author="chen siyuan" w:date="2022-02-28T21:08:00Z">
              <w:r w:rsidR="00EC60C0" w:rsidRPr="001E0409">
                <w:rPr>
                  <w:rFonts w:hint="eastAsia"/>
                </w:rPr>
                <w:t>作为另两个通道</w:t>
              </w:r>
            </w:ins>
            <w:ins w:id="810" w:author="chen siyuan" w:date="2022-02-28T21:08:00Z">
              <w:r w:rsidR="00EC60C0" w:rsidRPr="001E0409">
                <w:rPr>
                  <w:position w:val="-10"/>
                  <w:rPrChange w:id="811" w:author="chen siyuan" w:date="2022-03-03T16:43:00Z">
                    <w:rPr>
                      <w:position w:val="-10"/>
                    </w:rPr>
                  </w:rPrChange>
                </w:rPr>
                <w:object w:dxaOrig="521" w:dyaOrig="299" w14:anchorId="19732363">
                  <v:shape id="_x0000_i1063" type="#_x0000_t75" style="width:26.7pt;height:15.05pt" o:ole="">
                    <v:imagedata r:id="rId71" o:title=""/>
                  </v:shape>
                  <o:OLEObject Type="Embed" ProgID="Equation.AxMath" ShapeID="_x0000_i1063" DrawAspect="Content" ObjectID="_1707977361" r:id="rId72"/>
                </w:object>
              </w:r>
            </w:ins>
            <w:ins w:id="812" w:author="chen siyuan" w:date="2022-02-28T21:08:00Z">
              <w:r w:rsidR="00EC60C0" w:rsidRPr="001E0409">
                <w:rPr>
                  <w:rFonts w:hint="eastAsia"/>
                </w:rPr>
                <w:t>、</w:t>
              </w:r>
            </w:ins>
            <w:ins w:id="813" w:author="chen siyuan" w:date="2022-02-28T21:08:00Z">
              <w:r w:rsidR="00EC60C0" w:rsidRPr="001E0409">
                <w:rPr>
                  <w:position w:val="-10"/>
                  <w:rPrChange w:id="814" w:author="chen siyuan" w:date="2022-03-03T16:43:00Z">
                    <w:rPr>
                      <w:position w:val="-10"/>
                    </w:rPr>
                  </w:rPrChange>
                </w:rPr>
                <w:object w:dxaOrig="540" w:dyaOrig="299" w14:anchorId="7121404A">
                  <v:shape id="_x0000_i1064" type="#_x0000_t75" style="width:27.6pt;height:15.05pt" o:ole="">
                    <v:imagedata r:id="rId73" o:title=""/>
                  </v:shape>
                  <o:OLEObject Type="Embed" ProgID="Equation.AxMath" ShapeID="_x0000_i1064" DrawAspect="Content" ObjectID="_1707977362" r:id="rId74"/>
                </w:object>
              </w:r>
            </w:ins>
            <w:ins w:id="815" w:author="chen siyuan" w:date="2022-02-28T21:08:00Z">
              <w:r w:rsidR="00EC60C0" w:rsidRPr="001E0409">
                <w:rPr>
                  <w:rFonts w:hint="eastAsia"/>
                </w:rPr>
                <w:t>，表示两个血管各自的位置。将这样三个立方体堆叠成四通道数据作为分类网络输入，</w:t>
              </w:r>
            </w:ins>
            <w:ins w:id="816" w:author="chen siyuan" w:date="2022-02-28T21:47:00Z">
              <w:r w:rsidR="007A6B5D" w:rsidRPr="001E0409">
                <w:rPr>
                  <w:rFonts w:hint="eastAsia"/>
                </w:rPr>
                <w:t>从而</w:t>
              </w:r>
            </w:ins>
            <w:ins w:id="817" w:author="chen siyuan" w:date="2022-02-28T21:08:00Z">
              <w:r w:rsidR="00EC60C0" w:rsidRPr="001E0409">
                <w:rPr>
                  <w:rFonts w:hint="eastAsia"/>
                </w:rPr>
                <w:t>有效表示断裂处的三维位置信息</w:t>
              </w:r>
            </w:ins>
            <w:ins w:id="818" w:author="chen siyuan" w:date="2022-02-28T21:46:00Z">
              <w:r w:rsidR="00394F36" w:rsidRPr="001E0409">
                <w:rPr>
                  <w:rFonts w:hint="eastAsia"/>
                </w:rPr>
                <w:t>（</w:t>
              </w:r>
            </w:ins>
            <w:ins w:id="819" w:author="chen siyuan" w:date="2022-02-28T21:45:00Z">
              <w:r w:rsidR="006071DA" w:rsidRPr="001E0409">
                <w:rPr>
                  <w:rFonts w:hint="eastAsia"/>
                </w:rPr>
                <w:t>如图</w:t>
              </w:r>
              <w:r w:rsidR="006071DA" w:rsidRPr="001E0409">
                <w:t>6</w:t>
              </w:r>
            </w:ins>
            <w:ins w:id="820" w:author="chen siyuan" w:date="2022-02-28T21:46:00Z">
              <w:r w:rsidR="00AC215E" w:rsidRPr="001E0409">
                <w:rPr>
                  <w:rFonts w:hint="eastAsia"/>
                </w:rPr>
                <w:t>（</w:t>
              </w:r>
              <w:r w:rsidR="00AC215E" w:rsidRPr="001E0409">
                <w:t>d</w:t>
              </w:r>
              <w:r w:rsidR="00AC215E" w:rsidRPr="001E0409">
                <w:rPr>
                  <w:rFonts w:hint="eastAsia"/>
                </w:rPr>
                <w:t>）</w:t>
              </w:r>
              <w:r w:rsidR="00394F36" w:rsidRPr="001E0409">
                <w:rPr>
                  <w:rFonts w:hint="eastAsia"/>
                </w:rPr>
                <w:t>）</w:t>
              </w:r>
            </w:ins>
            <w:ins w:id="821" w:author="chen siyuan" w:date="2022-02-28T21:45:00Z">
              <w:r w:rsidR="006071DA" w:rsidRPr="001E0409">
                <w:rPr>
                  <w:rFonts w:hint="eastAsia"/>
                </w:rPr>
                <w:t>。</w:t>
              </w:r>
            </w:ins>
          </w:p>
          <w:p w14:paraId="39D1C302" w14:textId="7CEC1693" w:rsidR="00EC60C0" w:rsidRPr="001E0409" w:rsidRDefault="00EC60C0" w:rsidP="00EC60C0">
            <w:pPr>
              <w:spacing w:line="312" w:lineRule="auto"/>
              <w:ind w:firstLineChars="200" w:firstLine="420"/>
              <w:rPr>
                <w:ins w:id="822" w:author="chen siyuan" w:date="2022-02-28T21:08:00Z"/>
              </w:rPr>
            </w:pPr>
            <w:ins w:id="823" w:author="chen siyuan" w:date="2022-02-28T21:08:00Z">
              <w:r w:rsidRPr="001E0409">
                <w:rPr>
                  <w:rFonts w:hint="eastAsia"/>
                </w:rPr>
                <w:t>我们将</w:t>
              </w:r>
              <w:r w:rsidRPr="001E0409">
                <w:rPr>
                  <w:rFonts w:hint="eastAsia"/>
                  <w:rPrChange w:id="824" w:author="chen siyuan" w:date="2022-03-03T16:43:00Z">
                    <w:rPr>
                      <w:rFonts w:hint="eastAsia"/>
                      <w:highlight w:val="yellow"/>
                    </w:rPr>
                  </w:rPrChange>
                </w:rPr>
                <w:t>其中确是血管断裂且需要连接的样本划分为正样本（图</w:t>
              </w:r>
              <w:r w:rsidRPr="001E0409">
                <w:rPr>
                  <w:rPrChange w:id="825" w:author="chen siyuan" w:date="2022-03-03T16:43:00Z">
                    <w:rPr>
                      <w:highlight w:val="yellow"/>
                    </w:rPr>
                  </w:rPrChange>
                </w:rPr>
                <w:t>6(a)</w:t>
              </w:r>
              <w:r w:rsidRPr="001E0409">
                <w:rPr>
                  <w:rFonts w:hint="eastAsia"/>
                  <w:rPrChange w:id="826" w:author="chen siyuan" w:date="2022-03-03T16:43:00Z">
                    <w:rPr>
                      <w:rFonts w:hint="eastAsia"/>
                      <w:highlight w:val="yellow"/>
                    </w:rPr>
                  </w:rPrChange>
                </w:rPr>
                <w:t>、</w:t>
              </w:r>
              <w:r w:rsidRPr="001E0409">
                <w:rPr>
                  <w:rPrChange w:id="827" w:author="chen siyuan" w:date="2022-03-03T16:43:00Z">
                    <w:rPr>
                      <w:highlight w:val="yellow"/>
                    </w:rPr>
                  </w:rPrChange>
                </w:rPr>
                <w:t>(b)</w:t>
              </w:r>
              <w:r w:rsidRPr="001E0409">
                <w:rPr>
                  <w:rFonts w:hint="eastAsia"/>
                  <w:rPrChange w:id="828" w:author="chen siyuan" w:date="2022-03-03T16:43:00Z">
                    <w:rPr>
                      <w:rFonts w:hint="eastAsia"/>
                      <w:highlight w:val="yellow"/>
                    </w:rPr>
                  </w:rPrChange>
                </w:rPr>
                <w:t>），将不是断裂的样本划分为负样本（图</w:t>
              </w:r>
              <w:r w:rsidRPr="001E0409">
                <w:rPr>
                  <w:rPrChange w:id="829" w:author="chen siyuan" w:date="2022-03-03T16:43:00Z">
                    <w:rPr>
                      <w:highlight w:val="yellow"/>
                    </w:rPr>
                  </w:rPrChange>
                </w:rPr>
                <w:t>6(c)</w:t>
              </w:r>
              <w:r w:rsidRPr="001E0409">
                <w:rPr>
                  <w:rFonts w:hint="eastAsia"/>
                  <w:rPrChange w:id="830" w:author="chen siyuan" w:date="2022-03-03T16:43:00Z">
                    <w:rPr>
                      <w:rFonts w:hint="eastAsia"/>
                      <w:highlight w:val="yellow"/>
                    </w:rPr>
                  </w:rPrChange>
                </w:rPr>
                <w:t>）</w:t>
              </w:r>
              <w:r w:rsidRPr="001E0409">
                <w:rPr>
                  <w:rFonts w:hint="eastAsia"/>
                </w:rPr>
                <w:t>。</w:t>
              </w:r>
            </w:ins>
            <w:ins w:id="831" w:author="chen siyuan" w:date="2022-02-28T22:00:00Z">
              <w:r w:rsidR="003E4E15" w:rsidRPr="001E0409">
                <w:rPr>
                  <w:rFonts w:hint="eastAsia"/>
                </w:rPr>
                <w:t>我们人工</w:t>
              </w:r>
            </w:ins>
            <w:ins w:id="832" w:author="chen siyuan" w:date="2022-02-28T21:08:00Z">
              <w:r w:rsidRPr="001E0409">
                <w:rPr>
                  <w:rFonts w:hint="eastAsia"/>
                </w:rPr>
                <w:t>寻找正、负样本</w:t>
              </w:r>
            </w:ins>
            <w:ins w:id="833" w:author="chen siyuan" w:date="2022-02-28T22:00:00Z">
              <w:r w:rsidR="00625001" w:rsidRPr="001E0409">
                <w:rPr>
                  <w:rFonts w:hint="eastAsia"/>
                </w:rPr>
                <w:t>作为</w:t>
              </w:r>
            </w:ins>
            <w:ins w:id="834" w:author="chen siyuan" w:date="2022-02-28T21:08:00Z">
              <w:r w:rsidRPr="001E0409">
                <w:rPr>
                  <w:rFonts w:hint="eastAsia"/>
                </w:rPr>
                <w:t>分类数据集</w:t>
              </w:r>
            </w:ins>
            <w:ins w:id="835" w:author="chen siyuan" w:date="2022-02-28T22:00:00Z">
              <w:r w:rsidR="001B7481" w:rsidRPr="001E0409">
                <w:rPr>
                  <w:rFonts w:hint="eastAsia"/>
                </w:rPr>
                <w:t>，用其训练</w:t>
              </w:r>
              <w:r w:rsidR="001B7481" w:rsidRPr="001E0409">
                <w:t>DenseNet3D</w:t>
              </w:r>
            </w:ins>
            <w:ins w:id="836" w:author="chen siyuan" w:date="2022-02-28T21:08:00Z">
              <w:r w:rsidRPr="001E0409">
                <w:rPr>
                  <w:rFonts w:hint="eastAsia"/>
                </w:rPr>
                <w:t>。</w:t>
              </w:r>
            </w:ins>
            <w:ins w:id="837" w:author="chen siyuan" w:date="2022-02-28T22:01:00Z">
              <w:r w:rsidR="0076589E" w:rsidRPr="001E0409">
                <w:rPr>
                  <w:rFonts w:hint="eastAsia"/>
                </w:rPr>
                <w:t>接着</w:t>
              </w:r>
            </w:ins>
            <w:ins w:id="838" w:author="chen siyuan" w:date="2022-02-28T21:08:00Z">
              <w:r w:rsidRPr="001E0409">
                <w:rPr>
                  <w:rFonts w:hint="eastAsia"/>
                </w:rPr>
                <w:t>测试全脑的疑似断裂</w:t>
              </w:r>
            </w:ins>
            <w:ins w:id="839" w:author="chen siyuan" w:date="2022-02-28T21:59:00Z">
              <w:r w:rsidR="00607EBB" w:rsidRPr="001E0409">
                <w:rPr>
                  <w:rFonts w:hint="eastAsia"/>
                </w:rPr>
                <w:t>数据块</w:t>
              </w:r>
            </w:ins>
            <w:ins w:id="840" w:author="chen siyuan" w:date="2022-02-28T21:08:00Z">
              <w:r w:rsidRPr="001E0409">
                <w:rPr>
                  <w:rFonts w:hint="eastAsia"/>
                </w:rPr>
                <w:t>，再连接正样本处的断裂即可有效恢复全脑血管的连通性。</w:t>
              </w:r>
            </w:ins>
          </w:p>
          <w:p w14:paraId="3F3304D6" w14:textId="07AEB9BA" w:rsidR="00EC60C0" w:rsidRPr="001E0409" w:rsidRDefault="008D450E" w:rsidP="00EC60C0">
            <w:pPr>
              <w:keepNext/>
              <w:spacing w:line="312" w:lineRule="auto"/>
              <w:jc w:val="center"/>
              <w:rPr>
                <w:ins w:id="841" w:author="chen siyuan" w:date="2022-02-28T21:08:00Z"/>
              </w:rPr>
            </w:pPr>
            <w:ins w:id="842" w:author="chen siyuan" w:date="2022-02-28T21:08:00Z">
              <w:r>
                <w:rPr>
                  <w:noProof/>
                  <w:rPrChange w:id="843" w:author="chen siyuan" w:date="2022-03-03T16:43:00Z">
                    <w:rPr>
                      <w:noProof/>
                    </w:rPr>
                  </w:rPrChange>
                </w:rPr>
                <w:drawing>
                  <wp:inline distT="0" distB="0" distL="0" distR="0" wp14:anchorId="23AC40FC" wp14:editId="43720175">
                    <wp:extent cx="1253490" cy="1324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53490" cy="1324610"/>
                            </a:xfrm>
                            <a:prstGeom prst="rect">
                              <a:avLst/>
                            </a:prstGeom>
                            <a:noFill/>
                            <a:ln>
                              <a:noFill/>
                            </a:ln>
                          </pic:spPr>
                        </pic:pic>
                      </a:graphicData>
                    </a:graphic>
                  </wp:inline>
                </w:drawing>
              </w:r>
              <w:r w:rsidR="00EC60C0" w:rsidRPr="001E0409">
                <w:rPr>
                  <w:noProof/>
                </w:rPr>
                <w:t xml:space="preserve"> </w:t>
              </w:r>
              <w:r>
                <w:rPr>
                  <w:noProof/>
                  <w:rPrChange w:id="844" w:author="chen siyuan" w:date="2022-03-03T16:43:00Z">
                    <w:rPr>
                      <w:noProof/>
                    </w:rPr>
                  </w:rPrChange>
                </w:rPr>
                <w:drawing>
                  <wp:inline distT="0" distB="0" distL="0" distR="0" wp14:anchorId="2245BED1" wp14:editId="38A38782">
                    <wp:extent cx="1276350" cy="1304925"/>
                    <wp:effectExtent l="0" t="0" r="0" b="0"/>
                    <wp:docPr id="42" name="图片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Grp="1"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76350" cy="1304925"/>
                            </a:xfrm>
                            <a:prstGeom prst="rect">
                              <a:avLst/>
                            </a:prstGeom>
                            <a:noFill/>
                            <a:ln>
                              <a:noFill/>
                            </a:ln>
                          </pic:spPr>
                        </pic:pic>
                      </a:graphicData>
                    </a:graphic>
                  </wp:inline>
                </w:drawing>
              </w:r>
              <w:r w:rsidR="00EC60C0" w:rsidRPr="001E0409">
                <w:rPr>
                  <w:noProof/>
                </w:rPr>
                <w:t xml:space="preserve"> </w:t>
              </w:r>
              <w:r>
                <w:rPr>
                  <w:noProof/>
                  <w:rPrChange w:id="845" w:author="chen siyuan" w:date="2022-03-03T16:43:00Z">
                    <w:rPr>
                      <w:noProof/>
                    </w:rPr>
                  </w:rPrChange>
                </w:rPr>
                <w:drawing>
                  <wp:inline distT="0" distB="0" distL="0" distR="0" wp14:anchorId="68B62566" wp14:editId="2B699777">
                    <wp:extent cx="1341755" cy="13049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41755" cy="1304925"/>
                            </a:xfrm>
                            <a:prstGeom prst="rect">
                              <a:avLst/>
                            </a:prstGeom>
                            <a:noFill/>
                            <a:ln>
                              <a:noFill/>
                            </a:ln>
                          </pic:spPr>
                        </pic:pic>
                      </a:graphicData>
                    </a:graphic>
                  </wp:inline>
                </w:drawing>
              </w:r>
              <w:r w:rsidR="00EC60C0" w:rsidRPr="001E0409">
                <w:rPr>
                  <w:noProof/>
                </w:rPr>
                <w:t xml:space="preserve"> </w:t>
              </w:r>
              <w:r>
                <w:rPr>
                  <w:noProof/>
                  <w:rPrChange w:id="846" w:author="chen siyuan" w:date="2022-03-03T16:43:00Z">
                    <w:rPr>
                      <w:noProof/>
                    </w:rPr>
                  </w:rPrChange>
                </w:rPr>
                <w:drawing>
                  <wp:inline distT="0" distB="0" distL="0" distR="0" wp14:anchorId="2EC5B337" wp14:editId="1ADB42D4">
                    <wp:extent cx="1273175" cy="13500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extLst>
                                <a:ext uri="{28A0092B-C50C-407E-A947-70E740481C1C}">
                                  <a14:useLocalDpi xmlns:a14="http://schemas.microsoft.com/office/drawing/2010/main" val="0"/>
                                </a:ext>
                              </a:extLst>
                            </a:blip>
                            <a:srcRect t="8646"/>
                            <a:stretch>
                              <a:fillRect/>
                            </a:stretch>
                          </pic:blipFill>
                          <pic:spPr bwMode="auto">
                            <a:xfrm>
                              <a:off x="0" y="0"/>
                              <a:ext cx="1273175" cy="1350010"/>
                            </a:xfrm>
                            <a:prstGeom prst="rect">
                              <a:avLst/>
                            </a:prstGeom>
                            <a:noFill/>
                            <a:ln>
                              <a:noFill/>
                            </a:ln>
                          </pic:spPr>
                        </pic:pic>
                      </a:graphicData>
                    </a:graphic>
                  </wp:inline>
                </w:drawing>
              </w:r>
            </w:ins>
          </w:p>
          <w:p w14:paraId="234D48CE" w14:textId="20EC4C2F" w:rsidR="00EC60C0" w:rsidRPr="001E0409" w:rsidRDefault="00EC60C0" w:rsidP="00EC60C0">
            <w:pPr>
              <w:keepNext/>
              <w:spacing w:line="312" w:lineRule="auto"/>
              <w:ind w:firstLineChars="500" w:firstLine="900"/>
              <w:jc w:val="left"/>
              <w:rPr>
                <w:ins w:id="847" w:author="chen siyuan" w:date="2022-02-28T21:08:00Z"/>
                <w:rFonts w:eastAsia="黑体"/>
                <w:sz w:val="18"/>
                <w:szCs w:val="18"/>
              </w:rPr>
            </w:pPr>
            <w:ins w:id="848" w:author="chen siyuan" w:date="2022-02-28T21:08:00Z">
              <w:r w:rsidRPr="001E0409">
                <w:rPr>
                  <w:rFonts w:eastAsia="黑体"/>
                  <w:sz w:val="18"/>
                  <w:szCs w:val="18"/>
                </w:rPr>
                <w:t xml:space="preserve">(a) </w:t>
              </w:r>
              <w:r w:rsidRPr="001E0409">
                <w:rPr>
                  <w:rFonts w:eastAsia="黑体" w:hint="eastAsia"/>
                  <w:sz w:val="18"/>
                  <w:szCs w:val="18"/>
                </w:rPr>
                <w:t>正样本：类别</w:t>
              </w:r>
              <w:r w:rsidRPr="001E0409">
                <w:rPr>
                  <w:rFonts w:eastAsia="黑体"/>
                  <w:sz w:val="18"/>
                  <w:szCs w:val="18"/>
                </w:rPr>
                <w:t xml:space="preserve">1      (b) </w:t>
              </w:r>
              <w:r w:rsidRPr="001E0409">
                <w:rPr>
                  <w:rFonts w:eastAsia="黑体" w:hint="eastAsia"/>
                  <w:sz w:val="18"/>
                  <w:szCs w:val="18"/>
                </w:rPr>
                <w:t>正样本：类别</w:t>
              </w:r>
              <w:r w:rsidRPr="001E0409">
                <w:rPr>
                  <w:rFonts w:eastAsia="黑体"/>
                  <w:sz w:val="18"/>
                  <w:szCs w:val="18"/>
                </w:rPr>
                <w:t xml:space="preserve">2           (c) </w:t>
              </w:r>
              <w:r w:rsidRPr="001E0409">
                <w:rPr>
                  <w:rFonts w:eastAsia="黑体" w:hint="eastAsia"/>
                  <w:sz w:val="18"/>
                  <w:szCs w:val="18"/>
                </w:rPr>
                <w:t>负样本</w:t>
              </w:r>
              <w:r w:rsidRPr="001E0409">
                <w:rPr>
                  <w:rFonts w:eastAsia="黑体"/>
                  <w:sz w:val="18"/>
                  <w:szCs w:val="18"/>
                </w:rPr>
                <w:t xml:space="preserve">         </w:t>
              </w:r>
            </w:ins>
            <w:ins w:id="849" w:author="chen siyuan" w:date="2022-03-03T18:06:00Z">
              <w:r w:rsidR="00E13C07">
                <w:rPr>
                  <w:rFonts w:eastAsia="黑体"/>
                  <w:sz w:val="18"/>
                  <w:szCs w:val="18"/>
                </w:rPr>
                <w:t xml:space="preserve"> </w:t>
              </w:r>
            </w:ins>
            <w:ins w:id="850" w:author="chen siyuan" w:date="2022-02-28T21:08:00Z">
              <w:r w:rsidRPr="001E0409">
                <w:rPr>
                  <w:rFonts w:eastAsia="黑体"/>
                  <w:sz w:val="18"/>
                  <w:szCs w:val="18"/>
                </w:rPr>
                <w:t xml:space="preserve">  (d) </w:t>
              </w:r>
            </w:ins>
            <w:ins w:id="851" w:author="chen siyuan" w:date="2022-03-03T18:06:00Z">
              <w:r w:rsidR="0093369D">
                <w:rPr>
                  <w:rFonts w:eastAsia="黑体" w:hint="eastAsia"/>
                  <w:sz w:val="18"/>
                  <w:szCs w:val="18"/>
                </w:rPr>
                <w:t>分类</w:t>
              </w:r>
            </w:ins>
            <w:ins w:id="852" w:author="chen siyuan" w:date="2022-02-28T21:08:00Z">
              <w:r w:rsidRPr="001E0409">
                <w:rPr>
                  <w:rFonts w:eastAsia="黑体" w:hint="eastAsia"/>
                  <w:sz w:val="18"/>
                  <w:szCs w:val="18"/>
                </w:rPr>
                <w:t>网络输入</w:t>
              </w:r>
            </w:ins>
          </w:p>
          <w:p w14:paraId="66EED01D" w14:textId="02D84D46" w:rsidR="00EC60C0" w:rsidRPr="001E0409" w:rsidRDefault="00EC60C0" w:rsidP="00EC60C0">
            <w:pPr>
              <w:pStyle w:val="a7"/>
              <w:jc w:val="center"/>
              <w:rPr>
                <w:ins w:id="853" w:author="chen siyuan" w:date="2022-02-28T21:08:00Z"/>
                <w:rFonts w:ascii="Times New Roman" w:hAnsi="Times New Roman"/>
              </w:rPr>
            </w:pPr>
            <w:ins w:id="854" w:author="chen siyuan" w:date="2022-02-28T21:08:00Z">
              <w:r w:rsidRPr="001E0409">
                <w:rPr>
                  <w:rFonts w:ascii="Times New Roman" w:hAnsi="Times New Roman" w:hint="eastAsia"/>
                </w:rPr>
                <w:t>图</w:t>
              </w:r>
              <w:r w:rsidRPr="001E0409">
                <w:rPr>
                  <w:rFonts w:ascii="Times New Roman" w:hAnsi="Times New Roman"/>
                </w:rPr>
                <w:t xml:space="preserve"> </w:t>
              </w:r>
              <w:r w:rsidRPr="001E0409">
                <w:rPr>
                  <w:rFonts w:ascii="Times New Roman" w:hAnsi="Times New Roman"/>
                  <w:rPrChange w:id="855" w:author="chen siyuan" w:date="2022-03-03T16:43:00Z">
                    <w:rPr>
                      <w:rFonts w:ascii="Times New Roman" w:hAnsi="Times New Roman"/>
                    </w:rPr>
                  </w:rPrChange>
                </w:rPr>
                <w:fldChar w:fldCharType="begin"/>
              </w:r>
              <w:r w:rsidRPr="001E0409">
                <w:rPr>
                  <w:rFonts w:ascii="Times New Roman" w:hAnsi="Times New Roman"/>
                </w:rPr>
                <w:instrText xml:space="preserve"> SEQ </w:instrText>
              </w:r>
              <w:r w:rsidRPr="001E0409">
                <w:rPr>
                  <w:rFonts w:ascii="Times New Roman" w:hAnsi="Times New Roman" w:hint="eastAsia"/>
                </w:rPr>
                <w:instrText>图</w:instrText>
              </w:r>
              <w:r w:rsidRPr="001E0409">
                <w:rPr>
                  <w:rFonts w:ascii="Times New Roman" w:hAnsi="Times New Roman"/>
                </w:rPr>
                <w:instrText xml:space="preserve"> \* ARABIC </w:instrText>
              </w:r>
              <w:r w:rsidRPr="001E0409">
                <w:rPr>
                  <w:rFonts w:ascii="Times New Roman" w:hAnsi="Times New Roman"/>
                  <w:rPrChange w:id="856" w:author="chen siyuan" w:date="2022-03-03T16:43:00Z">
                    <w:rPr>
                      <w:rFonts w:ascii="Times New Roman" w:hAnsi="Times New Roman"/>
                    </w:rPr>
                  </w:rPrChange>
                </w:rPr>
                <w:fldChar w:fldCharType="separate"/>
              </w:r>
            </w:ins>
            <w:ins w:id="857" w:author="chen siyuan" w:date="2022-02-28T22:52:00Z">
              <w:r w:rsidR="00B67E8C" w:rsidRPr="001E0409">
                <w:rPr>
                  <w:rFonts w:ascii="Times New Roman" w:hAnsi="Times New Roman"/>
                  <w:noProof/>
                </w:rPr>
                <w:t>6</w:t>
              </w:r>
            </w:ins>
            <w:ins w:id="858" w:author="chen siyuan" w:date="2022-02-28T21:08:00Z">
              <w:r w:rsidRPr="001E0409">
                <w:rPr>
                  <w:rFonts w:ascii="Times New Roman" w:hAnsi="Times New Roman"/>
                  <w:rPrChange w:id="859" w:author="chen siyuan" w:date="2022-03-03T16:43:00Z">
                    <w:rPr>
                      <w:rFonts w:ascii="Times New Roman" w:hAnsi="Times New Roman"/>
                    </w:rPr>
                  </w:rPrChange>
                </w:rPr>
                <w:fldChar w:fldCharType="end"/>
              </w:r>
            </w:ins>
            <w:ins w:id="860" w:author="chen siyuan" w:date="2022-02-28T22:55:00Z">
              <w:r w:rsidR="00740D50" w:rsidRPr="001E0409">
                <w:rPr>
                  <w:rFonts w:ascii="Times New Roman" w:hAnsi="Times New Roman"/>
                </w:rPr>
                <w:t>.</w:t>
              </w:r>
            </w:ins>
            <w:ins w:id="861" w:author="chen siyuan" w:date="2022-02-28T21:08:00Z">
              <w:r w:rsidRPr="001E0409">
                <w:rPr>
                  <w:rFonts w:ascii="Times New Roman" w:hAnsi="Times New Roman"/>
                </w:rPr>
                <w:t xml:space="preserve"> </w:t>
              </w:r>
              <w:r w:rsidRPr="001E0409">
                <w:rPr>
                  <w:rFonts w:ascii="Times New Roman" w:hAnsi="Times New Roman" w:hint="eastAsia"/>
                </w:rPr>
                <w:t>正负样本示例和网络输入示例。正样本包含两个类别，分别是沿主干断裂</w:t>
              </w:r>
              <w:r w:rsidRPr="001E0409">
                <w:rPr>
                  <w:rFonts w:ascii="Times New Roman" w:hAnsi="Times New Roman"/>
                </w:rPr>
                <w:t>(a)</w:t>
              </w:r>
              <w:r w:rsidRPr="001E0409">
                <w:rPr>
                  <w:rFonts w:ascii="Times New Roman" w:hAnsi="Times New Roman" w:hint="eastAsia"/>
                </w:rPr>
                <w:t>和在分叉处断裂</w:t>
              </w:r>
              <w:r w:rsidRPr="001E0409">
                <w:rPr>
                  <w:rFonts w:ascii="Times New Roman" w:hAnsi="Times New Roman"/>
                </w:rPr>
                <w:t>(b)</w:t>
              </w:r>
              <w:r w:rsidRPr="001E0409">
                <w:rPr>
                  <w:rFonts w:ascii="Times New Roman" w:hAnsi="Times New Roman" w:hint="eastAsia"/>
                </w:rPr>
                <w:t>；</w:t>
              </w:r>
            </w:ins>
          </w:p>
          <w:p w14:paraId="72B2DB19" w14:textId="77777777" w:rsidR="00EC60C0" w:rsidRPr="001E0409" w:rsidRDefault="00EC60C0" w:rsidP="00EC60C0">
            <w:pPr>
              <w:pStyle w:val="a7"/>
              <w:jc w:val="center"/>
              <w:rPr>
                <w:ins w:id="862" w:author="chen siyuan" w:date="2022-02-28T21:08:00Z"/>
                <w:rFonts w:ascii="Times New Roman" w:hAnsi="Times New Roman"/>
              </w:rPr>
            </w:pPr>
            <w:ins w:id="863" w:author="chen siyuan" w:date="2022-02-28T21:08:00Z">
              <w:r w:rsidRPr="001E0409">
                <w:rPr>
                  <w:rFonts w:ascii="Times New Roman" w:hAnsi="Times New Roman" w:hint="eastAsia"/>
                </w:rPr>
                <w:t>负样本示例如</w:t>
              </w:r>
              <w:r w:rsidRPr="001E0409">
                <w:rPr>
                  <w:rFonts w:ascii="Times New Roman" w:hAnsi="Times New Roman"/>
                </w:rPr>
                <w:t>(c)</w:t>
              </w:r>
              <w:r w:rsidRPr="001E0409">
                <w:rPr>
                  <w:rFonts w:ascii="Times New Roman" w:hAnsi="Times New Roman" w:hint="eastAsia"/>
                </w:rPr>
                <w:t>；用</w:t>
              </w:r>
              <w:r w:rsidRPr="001E0409">
                <w:rPr>
                  <w:rFonts w:ascii="Times New Roman" w:hAnsi="Times New Roman"/>
                </w:rPr>
                <w:t>(d)</w:t>
              </w:r>
              <w:r w:rsidRPr="001E0409">
                <w:rPr>
                  <w:rFonts w:ascii="Times New Roman" w:hAnsi="Times New Roman" w:hint="eastAsia"/>
                </w:rPr>
                <w:t>所示的多通道输入表征血管对之间的位置关系。</w:t>
              </w:r>
            </w:ins>
          </w:p>
          <w:p w14:paraId="0409B3C4" w14:textId="77777777" w:rsidR="000776DB" w:rsidRPr="001E0409" w:rsidRDefault="000776DB" w:rsidP="00EC60C0">
            <w:pPr>
              <w:spacing w:line="312" w:lineRule="auto"/>
              <w:rPr>
                <w:ins w:id="864" w:author="chen siyuan" w:date="2022-02-28T22:01:00Z"/>
                <w:b/>
                <w:bCs/>
                <w:szCs w:val="22"/>
              </w:rPr>
            </w:pPr>
          </w:p>
          <w:p w14:paraId="528C43DE" w14:textId="178734EA" w:rsidR="00EC60C0" w:rsidRPr="001E0409" w:rsidRDefault="00EC60C0" w:rsidP="00EC60C0">
            <w:pPr>
              <w:spacing w:line="312" w:lineRule="auto"/>
              <w:rPr>
                <w:ins w:id="865" w:author="chen siyuan" w:date="2022-02-28T21:08:00Z"/>
                <w:b/>
                <w:bCs/>
              </w:rPr>
            </w:pPr>
            <w:ins w:id="866" w:author="chen siyuan" w:date="2022-02-28T21:08:00Z">
              <w:r w:rsidRPr="001E0409">
                <w:rPr>
                  <w:b/>
                  <w:bCs/>
                  <w:szCs w:val="22"/>
                </w:rPr>
                <w:lastRenderedPageBreak/>
                <w:t>3.</w:t>
              </w:r>
            </w:ins>
            <w:ins w:id="867" w:author="chen siyuan" w:date="2022-02-28T22:01:00Z">
              <w:r w:rsidR="000776DB" w:rsidRPr="001E0409">
                <w:rPr>
                  <w:b/>
                  <w:bCs/>
                  <w:szCs w:val="22"/>
                </w:rPr>
                <w:t>3</w:t>
              </w:r>
            </w:ins>
            <w:ins w:id="868" w:author="chen siyuan" w:date="2022-02-28T21:08:00Z">
              <w:r w:rsidRPr="001E0409">
                <w:rPr>
                  <w:rFonts w:hint="eastAsia"/>
                  <w:b/>
                  <w:bCs/>
                </w:rPr>
                <w:t>全脑血管分布的统计分析</w:t>
              </w:r>
            </w:ins>
          </w:p>
          <w:p w14:paraId="7C4425F9" w14:textId="0F0AD5BE" w:rsidR="00CD0407" w:rsidRPr="001E0409" w:rsidRDefault="00EC60C0">
            <w:pPr>
              <w:spacing w:line="312" w:lineRule="auto"/>
              <w:ind w:firstLineChars="200" w:firstLine="420"/>
              <w:rPr>
                <w:ins w:id="869" w:author="chen siyuan" w:date="2022-02-28T15:05:00Z"/>
                <w:rPrChange w:id="870" w:author="chen siyuan" w:date="2022-03-03T16:43:00Z">
                  <w:rPr>
                    <w:ins w:id="871" w:author="chen siyuan" w:date="2022-02-28T15:05:00Z"/>
                    <w:b/>
                    <w:bCs/>
                  </w:rPr>
                </w:rPrChange>
              </w:rPr>
              <w:pPrChange w:id="872" w:author="chen siyuan" w:date="2022-02-28T22:55:00Z">
                <w:pPr>
                  <w:spacing w:beforeLines="50" w:before="156" w:line="312" w:lineRule="auto"/>
                </w:pPr>
              </w:pPrChange>
            </w:pPr>
            <w:ins w:id="873" w:author="chen siyuan" w:date="2022-02-28T21:08:00Z">
              <w:r w:rsidRPr="001E0409">
                <w:rPr>
                  <w:rFonts w:hint="eastAsia"/>
                </w:rPr>
                <w:t>为了研究血管形态、统计分布的生物学意义，我们基于这一重建结果对全脑范围的血管进行统计分析。具体需要将重建结果匹配到标准脑区模板，并统计不同脑区中血管的分布情况，包括粗细、形态、脑区差异等。</w:t>
              </w:r>
            </w:ins>
          </w:p>
          <w:p w14:paraId="2A048DCF" w14:textId="2D87184C" w:rsidR="002D2695" w:rsidRPr="001E0409" w:rsidDel="00740D50" w:rsidRDefault="002D2695" w:rsidP="002D2695">
            <w:pPr>
              <w:spacing w:beforeLines="50" w:before="156" w:line="312" w:lineRule="auto"/>
              <w:rPr>
                <w:del w:id="874" w:author="chen siyuan" w:date="2022-02-28T22:55:00Z"/>
                <w:b/>
                <w:bCs/>
              </w:rPr>
            </w:pPr>
            <w:del w:id="875" w:author="chen siyuan" w:date="2022-02-28T22:55:00Z">
              <w:r w:rsidRPr="001E0409" w:rsidDel="00740D50">
                <w:rPr>
                  <w:b/>
                  <w:bCs/>
                </w:rPr>
                <w:delText>3.1</w:delText>
              </w:r>
            </w:del>
            <w:del w:id="876" w:author="chen siyuan" w:date="2022-02-25T14:34:00Z">
              <w:r w:rsidRPr="001E0409" w:rsidDel="000C6B34">
                <w:rPr>
                  <w:rFonts w:hint="eastAsia"/>
                  <w:b/>
                  <w:bCs/>
                </w:rPr>
                <w:delText>血管标注</w:delText>
              </w:r>
            </w:del>
            <w:del w:id="877" w:author="chen siyuan" w:date="2022-02-28T22:55:00Z">
              <w:r w:rsidRPr="001E0409" w:rsidDel="00740D50">
                <w:rPr>
                  <w:rFonts w:hint="eastAsia"/>
                  <w:b/>
                  <w:bCs/>
                </w:rPr>
                <w:delText>与分割</w:delText>
              </w:r>
            </w:del>
          </w:p>
          <w:p w14:paraId="4F970F10" w14:textId="53A44816" w:rsidR="0026591B" w:rsidRPr="001E0409" w:rsidDel="0074281A" w:rsidRDefault="00A53E40" w:rsidP="00745FC5">
            <w:pPr>
              <w:spacing w:line="312" w:lineRule="auto"/>
              <w:ind w:firstLineChars="200" w:firstLine="420"/>
              <w:rPr>
                <w:del w:id="878" w:author="chen siyuan" w:date="2022-02-25T14:35:00Z"/>
              </w:rPr>
            </w:pPr>
            <w:del w:id="879" w:author="chen siyuan" w:date="2022-02-22T16:00:00Z">
              <w:r w:rsidRPr="001E0409" w:rsidDel="00E3296F">
                <w:rPr>
                  <w:rFonts w:hint="eastAsia"/>
                </w:rPr>
                <w:delText>经大量分析数据，</w:delText>
              </w:r>
              <w:r w:rsidR="00CC14CD" w:rsidRPr="001E0409" w:rsidDel="00E3296F">
                <w:rPr>
                  <w:rFonts w:hint="eastAsia"/>
                </w:rPr>
                <w:delText>我们发现</w:delText>
              </w:r>
            </w:del>
            <w:del w:id="880" w:author="chen siyuan" w:date="2022-02-22T16:11:00Z">
              <w:r w:rsidR="002D2695" w:rsidRPr="001E0409" w:rsidDel="00DA637F">
                <w:delText>FAFB</w:delText>
              </w:r>
              <w:r w:rsidR="002D2695" w:rsidRPr="001E0409" w:rsidDel="00DA637F">
                <w:rPr>
                  <w:rFonts w:hint="eastAsia"/>
                </w:rPr>
                <w:delText>不同区域的血管形态上存在统一性与多样性。其中统一性指</w:delText>
              </w:r>
            </w:del>
            <w:del w:id="881" w:author="chen siyuan" w:date="2022-02-22T16:09:00Z">
              <w:r w:rsidR="002D2695" w:rsidRPr="001E0409" w:rsidDel="000A1C72">
                <w:rPr>
                  <w:rFonts w:hint="eastAsia"/>
                </w:rPr>
                <w:delText>血管</w:delText>
              </w:r>
            </w:del>
            <w:del w:id="882" w:author="chen siyuan" w:date="2022-02-22T16:11:00Z">
              <w:r w:rsidR="002D2695" w:rsidRPr="001E0409" w:rsidDel="00DA637F">
                <w:rPr>
                  <w:rFonts w:hint="eastAsia"/>
                </w:rPr>
                <w:delText>三维连续性，多样性指二维平面特征的多样性。</w:delText>
              </w:r>
            </w:del>
            <w:del w:id="883" w:author="chen siyuan" w:date="2022-02-22T16:10:00Z">
              <w:r w:rsidR="002D2695" w:rsidRPr="001E0409" w:rsidDel="005523AA">
                <w:rPr>
                  <w:rFonts w:hint="eastAsia"/>
                </w:rPr>
                <w:delText>为了</w:delText>
              </w:r>
              <w:r w:rsidR="00290215" w:rsidRPr="001E0409" w:rsidDel="005523AA">
                <w:rPr>
                  <w:rFonts w:hint="eastAsia"/>
                </w:rPr>
                <w:delText>使</w:delText>
              </w:r>
              <w:r w:rsidR="008850F0" w:rsidRPr="001E0409" w:rsidDel="005523AA">
                <w:rPr>
                  <w:rFonts w:hint="eastAsia"/>
                </w:rPr>
                <w:delText>分割</w:delText>
              </w:r>
              <w:r w:rsidR="002D2695" w:rsidRPr="001E0409" w:rsidDel="005523AA">
                <w:rPr>
                  <w:rFonts w:hint="eastAsia"/>
                </w:rPr>
                <w:delText>网络有更好的泛化性</w:delText>
              </w:r>
              <w:r w:rsidR="00F77A25" w:rsidRPr="001E0409" w:rsidDel="005523AA">
                <w:rPr>
                  <w:rFonts w:hint="eastAsia"/>
                </w:rPr>
                <w:delText>能</w:delText>
              </w:r>
              <w:r w:rsidR="002D2695" w:rsidRPr="001E0409" w:rsidDel="005523AA">
                <w:rPr>
                  <w:rFonts w:hint="eastAsia"/>
                </w:rPr>
                <w:delText>，我们先对血管形态分析归类，</w:delText>
              </w:r>
              <w:r w:rsidR="00203C48" w:rsidRPr="001E0409" w:rsidDel="005523AA">
                <w:rPr>
                  <w:rFonts w:hint="eastAsia"/>
                </w:rPr>
                <w:delText>然后</w:delText>
              </w:r>
            </w:del>
            <w:del w:id="884" w:author="chen siyuan" w:date="2022-02-22T15:59:00Z">
              <w:r w:rsidR="000F278F" w:rsidRPr="001E0409" w:rsidDel="00E620B7">
                <w:rPr>
                  <w:rFonts w:hint="eastAsia"/>
                </w:rPr>
                <w:delText>需要</w:delText>
              </w:r>
            </w:del>
            <w:del w:id="885" w:author="chen siyuan" w:date="2022-02-22T16:10:00Z">
              <w:r w:rsidR="002D2695" w:rsidRPr="001E0409" w:rsidDel="005523AA">
                <w:rPr>
                  <w:rFonts w:hint="eastAsia"/>
                </w:rPr>
                <w:delText>制作</w:delText>
              </w:r>
              <w:r w:rsidR="00D86B3C" w:rsidRPr="001E0409" w:rsidDel="005523AA">
                <w:rPr>
                  <w:rFonts w:hint="eastAsia"/>
                </w:rPr>
                <w:delText>出</w:delText>
              </w:r>
              <w:r w:rsidR="00313C86" w:rsidRPr="001E0409" w:rsidDel="005523AA">
                <w:rPr>
                  <w:rFonts w:hint="eastAsia"/>
                </w:rPr>
                <w:delText>具</w:delText>
              </w:r>
              <w:r w:rsidR="007F6859" w:rsidRPr="001E0409" w:rsidDel="005523AA">
                <w:rPr>
                  <w:rFonts w:hint="eastAsia"/>
                </w:rPr>
                <w:delText>有丰富多样性的</w:delText>
              </w:r>
              <w:r w:rsidR="002D2695" w:rsidRPr="001E0409" w:rsidDel="005523AA">
                <w:rPr>
                  <w:rFonts w:hint="eastAsia"/>
                </w:rPr>
                <w:delText>电镜血管</w:delText>
              </w:r>
              <w:r w:rsidR="00BB54F8" w:rsidRPr="001E0409" w:rsidDel="005523AA">
                <w:rPr>
                  <w:rFonts w:hint="eastAsia"/>
                </w:rPr>
                <w:delText>训练</w:delText>
              </w:r>
              <w:r w:rsidR="002D2695" w:rsidRPr="001E0409" w:rsidDel="005523AA">
                <w:rPr>
                  <w:rFonts w:hint="eastAsia"/>
                </w:rPr>
                <w:delText>数据集，</w:delText>
              </w:r>
              <w:r w:rsidR="00C41278" w:rsidRPr="001E0409" w:rsidDel="005523AA">
                <w:rPr>
                  <w:rFonts w:hint="eastAsia"/>
                </w:rPr>
                <w:delText>以便</w:delText>
              </w:r>
              <w:r w:rsidR="002D2695" w:rsidRPr="001E0409" w:rsidDel="005523AA">
                <w:rPr>
                  <w:rFonts w:hint="eastAsia"/>
                </w:rPr>
                <w:delText>分割大规模</w:delText>
              </w:r>
              <w:r w:rsidR="004D2FD4" w:rsidRPr="001E0409" w:rsidDel="005523AA">
                <w:rPr>
                  <w:rFonts w:hint="eastAsia"/>
                </w:rPr>
                <w:delText>的</w:delText>
              </w:r>
              <w:r w:rsidR="001952DE" w:rsidRPr="001E0409" w:rsidDel="005523AA">
                <w:rPr>
                  <w:rFonts w:hint="eastAsia"/>
                </w:rPr>
                <w:delText>、多样</w:delText>
              </w:r>
              <w:r w:rsidR="00781327" w:rsidRPr="001E0409" w:rsidDel="005523AA">
                <w:rPr>
                  <w:rFonts w:hint="eastAsia"/>
                </w:rPr>
                <w:delText>化</w:delText>
              </w:r>
              <w:r w:rsidR="001952DE" w:rsidRPr="001E0409" w:rsidDel="005523AA">
                <w:rPr>
                  <w:rFonts w:hint="eastAsia"/>
                </w:rPr>
                <w:delText>的</w:delText>
              </w:r>
              <w:r w:rsidR="002D2695" w:rsidRPr="001E0409" w:rsidDel="005523AA">
                <w:rPr>
                  <w:rFonts w:hint="eastAsia"/>
                </w:rPr>
                <w:delText>数据。</w:delText>
              </w:r>
            </w:del>
          </w:p>
          <w:p w14:paraId="473446AA" w14:textId="2371E3C1" w:rsidR="002D2695" w:rsidRPr="001E0409" w:rsidDel="00740D50" w:rsidRDefault="00214D84">
            <w:pPr>
              <w:spacing w:line="312" w:lineRule="auto"/>
              <w:rPr>
                <w:del w:id="886" w:author="chen siyuan" w:date="2022-02-28T22:55:00Z"/>
                <w:b/>
                <w:bCs/>
              </w:rPr>
              <w:pPrChange w:id="887" w:author="chen siyuan" w:date="2022-02-25T14:36:00Z">
                <w:pPr>
                  <w:spacing w:beforeLines="50" w:before="156" w:line="312" w:lineRule="auto"/>
                </w:pPr>
              </w:pPrChange>
            </w:pPr>
            <w:del w:id="888" w:author="chen siyuan" w:date="2022-02-28T22:55:00Z">
              <w:r w:rsidRPr="001E0409" w:rsidDel="00740D50">
                <w:rPr>
                  <w:b/>
                  <w:bCs/>
                </w:rPr>
                <w:delText>3</w:delText>
              </w:r>
              <w:r w:rsidR="002D2695" w:rsidRPr="001E0409" w:rsidDel="00740D50">
                <w:rPr>
                  <w:b/>
                  <w:bCs/>
                </w:rPr>
                <w:delText xml:space="preserve">.1.1 </w:delText>
              </w:r>
              <w:r w:rsidR="002D2695" w:rsidRPr="001E0409" w:rsidDel="00740D50">
                <w:rPr>
                  <w:rFonts w:hint="eastAsia"/>
                  <w:b/>
                  <w:bCs/>
                </w:rPr>
                <w:delText>数据集制作</w:delText>
              </w:r>
            </w:del>
          </w:p>
          <w:p w14:paraId="3B87CD70" w14:textId="371A23BF" w:rsidR="002D2695" w:rsidRPr="001E0409" w:rsidDel="00740D50" w:rsidRDefault="002D2695" w:rsidP="002D2695">
            <w:pPr>
              <w:tabs>
                <w:tab w:val="center" w:pos="4182"/>
              </w:tabs>
              <w:spacing w:line="312" w:lineRule="auto"/>
              <w:rPr>
                <w:del w:id="889" w:author="chen siyuan" w:date="2022-02-28T22:55:00Z"/>
                <w:b/>
                <w:bCs/>
              </w:rPr>
            </w:pPr>
            <w:del w:id="890" w:author="chen siyuan" w:date="2022-02-28T22:55:00Z">
              <w:r w:rsidRPr="001E0409" w:rsidDel="00740D50">
                <w:rPr>
                  <w:rFonts w:hint="eastAsia"/>
                  <w:b/>
                  <w:bCs/>
                </w:rPr>
                <w:delText>（</w:delText>
              </w:r>
              <w:r w:rsidRPr="001E0409" w:rsidDel="00740D50">
                <w:rPr>
                  <w:b/>
                  <w:bCs/>
                </w:rPr>
                <w:delText>1</w:delText>
              </w:r>
              <w:r w:rsidRPr="001E0409" w:rsidDel="00740D50">
                <w:rPr>
                  <w:rFonts w:hint="eastAsia"/>
                  <w:b/>
                  <w:bCs/>
                </w:rPr>
                <w:delText>）数据</w:delText>
              </w:r>
            </w:del>
            <w:del w:id="891" w:author="chen siyuan" w:date="2022-02-22T16:13:00Z">
              <w:r w:rsidRPr="001E0409" w:rsidDel="00467936">
                <w:rPr>
                  <w:rFonts w:hint="eastAsia"/>
                  <w:b/>
                  <w:bCs/>
                </w:rPr>
                <w:delText>分块</w:delText>
              </w:r>
            </w:del>
            <w:del w:id="892" w:author="chen siyuan" w:date="2022-02-28T22:55:00Z">
              <w:r w:rsidRPr="001E0409" w:rsidDel="00740D50">
                <w:rPr>
                  <w:b/>
                  <w:bCs/>
                </w:rPr>
                <w:tab/>
              </w:r>
            </w:del>
          </w:p>
          <w:p w14:paraId="4AF5DDBA" w14:textId="0B15F41B" w:rsidR="002D2695" w:rsidRPr="001E0409" w:rsidDel="00740D50" w:rsidRDefault="002D2695" w:rsidP="0026591B">
            <w:pPr>
              <w:spacing w:line="312" w:lineRule="auto"/>
              <w:ind w:firstLine="420"/>
              <w:rPr>
                <w:del w:id="893" w:author="chen siyuan" w:date="2022-02-28T22:55:00Z"/>
                <w:rPrChange w:id="894" w:author="chen siyuan" w:date="2022-03-03T16:43:00Z">
                  <w:rPr>
                    <w:del w:id="895" w:author="chen siyuan" w:date="2022-02-28T22:55:00Z"/>
                    <w:color w:val="000000"/>
                  </w:rPr>
                </w:rPrChange>
              </w:rPr>
            </w:pPr>
            <w:del w:id="896" w:author="chen siyuan" w:date="2022-02-22T16:13:00Z">
              <w:r w:rsidRPr="001E0409" w:rsidDel="00467936">
                <w:delText>FAFB</w:delText>
              </w:r>
              <w:r w:rsidR="00734E2D" w:rsidRPr="001E0409" w:rsidDel="00467936">
                <w:rPr>
                  <w:rFonts w:hint="eastAsia"/>
                </w:rPr>
                <w:delText>数据集</w:delText>
              </w:r>
              <w:r w:rsidRPr="001E0409" w:rsidDel="00467936">
                <w:rPr>
                  <w:rFonts w:hint="eastAsia"/>
                </w:rPr>
                <w:delText>的物理分辨率可达到（</w:delText>
              </w:r>
              <w:r w:rsidRPr="001E0409" w:rsidDel="00467936">
                <w:delText>4</w:delText>
              </w:r>
              <w:r w:rsidRPr="001E0409" w:rsidDel="00467936">
                <w:rPr>
                  <w:rFonts w:hint="eastAsia"/>
                </w:rPr>
                <w:delText>，</w:delText>
              </w:r>
              <w:r w:rsidRPr="001E0409" w:rsidDel="00467936">
                <w:delText>4</w:delText>
              </w:r>
              <w:r w:rsidRPr="001E0409" w:rsidDel="00467936">
                <w:rPr>
                  <w:rFonts w:hint="eastAsia"/>
                </w:rPr>
                <w:delText>，</w:delText>
              </w:r>
              <w:r w:rsidRPr="001E0409" w:rsidDel="00467936">
                <w:delText>40</w:delText>
              </w:r>
              <w:r w:rsidRPr="001E0409" w:rsidDel="00467936">
                <w:rPr>
                  <w:rFonts w:hint="eastAsia"/>
                </w:rPr>
                <w:delText>）纳米</w:delText>
              </w:r>
              <w:r w:rsidRPr="001E0409" w:rsidDel="00467936">
                <w:delText>/</w:delText>
              </w:r>
              <w:r w:rsidRPr="001E0409" w:rsidDel="00467936">
                <w:rPr>
                  <w:rFonts w:hint="eastAsia"/>
                </w:rPr>
                <w:delText>体素，体量达到</w:delText>
              </w:r>
              <w:r w:rsidRPr="001E0409" w:rsidDel="00467936">
                <w:delText xml:space="preserve"> 40</w:delText>
              </w:r>
              <w:r w:rsidRPr="001E0409" w:rsidDel="00467936">
                <w:rPr>
                  <w:rFonts w:hint="eastAsia"/>
                </w:rPr>
                <w:delText>万亿级像素，存储需要数</w:delText>
              </w:r>
              <w:r w:rsidRPr="001E0409" w:rsidDel="00467936">
                <w:delText xml:space="preserve"> TB </w:delText>
              </w:r>
              <w:r w:rsidRPr="001E0409" w:rsidDel="00467936">
                <w:rPr>
                  <w:rFonts w:hint="eastAsia"/>
                </w:rPr>
                <w:delText>量级的空间。</w:delText>
              </w:r>
            </w:del>
            <w:del w:id="897" w:author="chen siyuan" w:date="2022-02-25T14:38:00Z">
              <w:r w:rsidRPr="001E0409" w:rsidDel="006005FC">
                <w:rPr>
                  <w:rFonts w:hint="eastAsia"/>
                </w:rPr>
                <w:delText>面对如此超大规模的图像数据，分割</w:delText>
              </w:r>
            </w:del>
            <w:del w:id="898" w:author="chen siyuan" w:date="2022-02-22T16:13:00Z">
              <w:r w:rsidR="00BD4715" w:rsidRPr="001E0409" w:rsidDel="00467936">
                <w:rPr>
                  <w:rFonts w:hint="eastAsia"/>
                </w:rPr>
                <w:delText>血管</w:delText>
              </w:r>
            </w:del>
            <w:del w:id="899" w:author="chen siyuan" w:date="2022-02-25T14:38:00Z">
              <w:r w:rsidR="00977109" w:rsidRPr="001E0409" w:rsidDel="006005FC">
                <w:rPr>
                  <w:rFonts w:hint="eastAsia"/>
                </w:rPr>
                <w:delText>和</w:delText>
              </w:r>
              <w:r w:rsidRPr="001E0409" w:rsidDel="006005FC">
                <w:rPr>
                  <w:rFonts w:hint="eastAsia"/>
                </w:rPr>
                <w:delText>存储分割结果会耗费大量</w:delText>
              </w:r>
              <w:r w:rsidR="00CC1B8F" w:rsidRPr="001E0409" w:rsidDel="006005FC">
                <w:rPr>
                  <w:rFonts w:hint="eastAsia"/>
                </w:rPr>
                <w:delText>时间、空间</w:delText>
              </w:r>
              <w:r w:rsidRPr="001E0409" w:rsidDel="006005FC">
                <w:rPr>
                  <w:rFonts w:hint="eastAsia"/>
                </w:rPr>
                <w:delText>资源。</w:delText>
              </w:r>
            </w:del>
            <w:del w:id="900" w:author="chen siyuan" w:date="2022-02-25T14:40:00Z">
              <w:r w:rsidRPr="001E0409" w:rsidDel="00555637">
                <w:rPr>
                  <w:rFonts w:hint="eastAsia"/>
                </w:rPr>
                <w:delText>针对</w:delText>
              </w:r>
            </w:del>
            <w:del w:id="901" w:author="chen siyuan" w:date="2022-02-25T14:38:00Z">
              <w:r w:rsidRPr="001E0409" w:rsidDel="006005FC">
                <w:rPr>
                  <w:rFonts w:hint="eastAsia"/>
                </w:rPr>
                <w:delText>这个</w:delText>
              </w:r>
            </w:del>
            <w:del w:id="902" w:author="chen siyuan" w:date="2022-02-25T14:40:00Z">
              <w:r w:rsidRPr="001E0409" w:rsidDel="00555637">
                <w:rPr>
                  <w:rFonts w:hint="eastAsia"/>
                </w:rPr>
                <w:delText>问题，</w:delText>
              </w:r>
            </w:del>
            <w:del w:id="903" w:author="chen siyuan" w:date="2022-02-22T16:14:00Z">
              <w:r w:rsidRPr="001E0409" w:rsidDel="00467936">
                <w:rPr>
                  <w:rFonts w:hint="eastAsia"/>
                </w:rPr>
                <w:delText>本设计</w:delText>
              </w:r>
              <w:r w:rsidR="00E372EC" w:rsidRPr="001E0409" w:rsidDel="00467936">
                <w:rPr>
                  <w:rFonts w:hint="eastAsia"/>
                </w:rPr>
                <w:delText>在</w:delText>
              </w:r>
            </w:del>
            <w:del w:id="904" w:author="chen siyuan" w:date="2022-02-25T14:39:00Z">
              <w:r w:rsidR="00E372EC" w:rsidRPr="001E0409" w:rsidDel="00F23512">
                <w:rPr>
                  <w:rFonts w:hint="eastAsia"/>
                </w:rPr>
                <w:delText>制作</w:delText>
              </w:r>
              <w:r w:rsidR="00E95906" w:rsidRPr="001E0409" w:rsidDel="00F23512">
                <w:rPr>
                  <w:rFonts w:hint="eastAsia"/>
                </w:rPr>
                <w:delText>血管</w:delText>
              </w:r>
              <w:r w:rsidR="007D2F56" w:rsidRPr="001E0409" w:rsidDel="00F23512">
                <w:rPr>
                  <w:rFonts w:hint="eastAsia"/>
                </w:rPr>
                <w:delText>分割</w:delText>
              </w:r>
              <w:r w:rsidR="00E372EC" w:rsidRPr="001E0409" w:rsidDel="00F23512">
                <w:rPr>
                  <w:rFonts w:hint="eastAsia"/>
                </w:rPr>
                <w:delText>数据集时</w:delText>
              </w:r>
            </w:del>
            <w:del w:id="905" w:author="chen siyuan" w:date="2022-02-28T22:55:00Z">
              <w:r w:rsidRPr="001E0409" w:rsidDel="00740D50">
                <w:rPr>
                  <w:rFonts w:hint="eastAsia"/>
                </w:rPr>
                <w:delText>牺牲</w:delText>
              </w:r>
            </w:del>
            <w:del w:id="906" w:author="chen siyuan" w:date="2022-02-22T16:14:00Z">
              <w:r w:rsidR="00872DF0" w:rsidRPr="001E0409" w:rsidDel="00467936">
                <w:rPr>
                  <w:rFonts w:hint="eastAsia"/>
                </w:rPr>
                <w:delText>了</w:delText>
              </w:r>
            </w:del>
            <w:del w:id="907" w:author="chen siyuan" w:date="2022-02-28T22:55:00Z">
              <w:r w:rsidRPr="001E0409" w:rsidDel="00740D50">
                <w:rPr>
                  <w:rFonts w:hint="eastAsia"/>
                </w:rPr>
                <w:delText>分辨率来换取时间资源</w:delText>
              </w:r>
            </w:del>
            <w:del w:id="908" w:author="chen siyuan" w:date="2022-02-22T16:14:00Z">
              <w:r w:rsidRPr="001E0409" w:rsidDel="00467936">
                <w:rPr>
                  <w:rFonts w:hint="eastAsia"/>
                </w:rPr>
                <w:delText>。</w:delText>
              </w:r>
              <w:r w:rsidR="00D94AF7" w:rsidRPr="001E0409" w:rsidDel="00467936">
                <w:rPr>
                  <w:rFonts w:hint="eastAsia"/>
                </w:rPr>
                <w:delText>而</w:delText>
              </w:r>
            </w:del>
            <w:del w:id="909" w:author="chen siyuan" w:date="2022-02-28T22:55:00Z">
              <w:r w:rsidRPr="001E0409" w:rsidDel="00740D50">
                <w:rPr>
                  <w:rFonts w:hint="eastAsia"/>
                </w:rPr>
                <w:delText>在较低分辨率的</w:delText>
              </w:r>
              <w:r w:rsidRPr="001E0409" w:rsidDel="00740D50">
                <w:delText>Z</w:delText>
              </w:r>
              <w:r w:rsidRPr="001E0409" w:rsidDel="00740D50">
                <w:rPr>
                  <w:rFonts w:hint="eastAsia"/>
                </w:rPr>
                <w:delText>轴做降采样</w:delText>
              </w:r>
            </w:del>
            <w:del w:id="910" w:author="chen siyuan" w:date="2022-02-22T16:15:00Z">
              <w:r w:rsidRPr="001E0409" w:rsidDel="00467936">
                <w:rPr>
                  <w:rFonts w:hint="eastAsia"/>
                </w:rPr>
                <w:delText>，</w:delText>
              </w:r>
            </w:del>
            <w:del w:id="911" w:author="chen siyuan" w:date="2022-02-25T14:43:00Z">
              <w:r w:rsidRPr="001E0409" w:rsidDel="002A5787">
                <w:rPr>
                  <w:rFonts w:hint="eastAsia"/>
                </w:rPr>
                <w:delText>势必</w:delText>
              </w:r>
            </w:del>
            <w:del w:id="912" w:author="chen siyuan" w:date="2022-02-28T22:55:00Z">
              <w:r w:rsidRPr="001E0409" w:rsidDel="00740D50">
                <w:rPr>
                  <w:rFonts w:hint="eastAsia"/>
                </w:rPr>
                <w:delText>会模糊更多信息</w:delText>
              </w:r>
            </w:del>
            <w:del w:id="913" w:author="chen siyuan" w:date="2022-02-22T16:15:00Z">
              <w:r w:rsidRPr="001E0409" w:rsidDel="00467936">
                <w:rPr>
                  <w:rFonts w:hint="eastAsia"/>
                </w:rPr>
                <w:delText>。因此</w:delText>
              </w:r>
              <w:r w:rsidR="00482CC8" w:rsidRPr="001E0409" w:rsidDel="00467936">
                <w:rPr>
                  <w:rFonts w:hint="eastAsia"/>
                </w:rPr>
                <w:delText>本课题</w:delText>
              </w:r>
            </w:del>
            <w:del w:id="914" w:author="chen siyuan" w:date="2022-02-25T16:11:00Z">
              <w:r w:rsidR="00085729" w:rsidRPr="001E0409" w:rsidDel="00085729">
                <w:rPr>
                  <w:rFonts w:hint="eastAsia"/>
                </w:rPr>
                <w:delText>选择</w:delText>
              </w:r>
            </w:del>
            <w:del w:id="915" w:author="chen siyuan" w:date="2022-02-28T22:55:00Z">
              <w:r w:rsidRPr="001E0409" w:rsidDel="00740D50">
                <w:rPr>
                  <w:rFonts w:hint="eastAsia"/>
                </w:rPr>
                <w:delText>牺牲</w:delText>
              </w:r>
              <w:r w:rsidRPr="001E0409" w:rsidDel="00740D50">
                <w:delText>X</w:delText>
              </w:r>
              <w:r w:rsidRPr="001E0409" w:rsidDel="00740D50">
                <w:rPr>
                  <w:rFonts w:hint="eastAsia"/>
                </w:rPr>
                <w:delText>、</w:delText>
              </w:r>
              <w:r w:rsidRPr="001E0409" w:rsidDel="00740D50">
                <w:delText>Y</w:delText>
              </w:r>
              <w:r w:rsidRPr="001E0409" w:rsidDel="00740D50">
                <w:rPr>
                  <w:rFonts w:hint="eastAsia"/>
                </w:rPr>
                <w:delText>轴分辨率</w:delText>
              </w:r>
            </w:del>
            <w:del w:id="916" w:author="chen siyuan" w:date="2022-02-25T16:16:00Z">
              <w:r w:rsidRPr="001E0409" w:rsidDel="005D44C1">
                <w:rPr>
                  <w:rFonts w:hint="eastAsia"/>
                </w:rPr>
                <w:delText>，在</w:delText>
              </w:r>
              <w:r w:rsidR="00AD0EA2" w:rsidRPr="001E0409" w:rsidDel="005D44C1">
                <w:rPr>
                  <w:rFonts w:hint="eastAsia"/>
                </w:rPr>
                <w:delText>物理</w:delText>
              </w:r>
              <w:r w:rsidRPr="001E0409" w:rsidDel="005D44C1">
                <w:rPr>
                  <w:rFonts w:hint="eastAsia"/>
                </w:rPr>
                <w:delText>分辨率</w:delText>
              </w:r>
            </w:del>
            <w:del w:id="917" w:author="chen siyuan" w:date="2022-02-22T23:05:00Z">
              <w:r w:rsidRPr="001E0409" w:rsidDel="003E501A">
                <w:rPr>
                  <w:rFonts w:hint="eastAsia"/>
                </w:rPr>
                <w:delText>（</w:delText>
              </w:r>
            </w:del>
            <w:del w:id="918" w:author="chen siyuan" w:date="2022-02-25T16:16:00Z">
              <w:r w:rsidRPr="001E0409" w:rsidDel="005D44C1">
                <w:delText>16</w:delText>
              </w:r>
            </w:del>
            <w:del w:id="919" w:author="chen siyuan" w:date="2022-02-22T23:05:00Z">
              <w:r w:rsidRPr="001E0409" w:rsidDel="003E501A">
                <w:rPr>
                  <w:rFonts w:hint="eastAsia"/>
                </w:rPr>
                <w:delText>，</w:delText>
              </w:r>
            </w:del>
            <w:del w:id="920" w:author="chen siyuan" w:date="2022-02-25T16:16:00Z">
              <w:r w:rsidRPr="001E0409" w:rsidDel="005D44C1">
                <w:delText>16</w:delText>
              </w:r>
            </w:del>
            <w:del w:id="921" w:author="chen siyuan" w:date="2022-02-22T23:05:00Z">
              <w:r w:rsidRPr="001E0409" w:rsidDel="003E501A">
                <w:rPr>
                  <w:rFonts w:hint="eastAsia"/>
                </w:rPr>
                <w:delText>，</w:delText>
              </w:r>
            </w:del>
            <w:del w:id="922" w:author="chen siyuan" w:date="2022-02-25T16:16:00Z">
              <w:r w:rsidRPr="001E0409" w:rsidDel="005D44C1">
                <w:delText>40</w:delText>
              </w:r>
            </w:del>
            <w:del w:id="923" w:author="chen siyuan" w:date="2022-02-22T23:05:00Z">
              <w:r w:rsidRPr="001E0409" w:rsidDel="003E501A">
                <w:rPr>
                  <w:rFonts w:hint="eastAsia"/>
                </w:rPr>
                <w:delText>）</w:delText>
              </w:r>
            </w:del>
            <w:del w:id="924" w:author="chen siyuan" w:date="2022-02-22T16:19:00Z">
              <w:r w:rsidRPr="001E0409" w:rsidDel="00DC4CC3">
                <w:rPr>
                  <w:rFonts w:hint="eastAsia"/>
                </w:rPr>
                <w:delText>纳米</w:delText>
              </w:r>
            </w:del>
            <w:del w:id="925" w:author="chen siyuan" w:date="2022-02-25T16:16:00Z">
              <w:r w:rsidRPr="001E0409" w:rsidDel="005D44C1">
                <w:delText>/</w:delText>
              </w:r>
              <w:r w:rsidRPr="001E0409" w:rsidDel="005D44C1">
                <w:rPr>
                  <w:rFonts w:hint="eastAsia"/>
                </w:rPr>
                <w:delText>体素的数据集上分割</w:delText>
              </w:r>
            </w:del>
            <w:del w:id="926" w:author="chen siyuan" w:date="2022-02-28T22:55:00Z">
              <w:r w:rsidRPr="001E0409" w:rsidDel="00740D50">
                <w:rPr>
                  <w:rFonts w:hint="eastAsia"/>
                </w:rPr>
                <w:delText>。</w:delText>
              </w:r>
            </w:del>
            <w:del w:id="927" w:author="chen siyuan" w:date="2022-02-25T14:43:00Z">
              <w:r w:rsidRPr="001E0409" w:rsidDel="00762459">
                <w:rPr>
                  <w:rFonts w:hint="eastAsia"/>
                </w:rPr>
                <w:delText>除</w:delText>
              </w:r>
            </w:del>
            <w:del w:id="928" w:author="chen siyuan" w:date="2022-02-28T22:55:00Z">
              <w:r w:rsidRPr="001E0409" w:rsidDel="00740D50">
                <w:rPr>
                  <w:rFonts w:hint="eastAsia"/>
                </w:rPr>
                <w:delText>此</w:delText>
              </w:r>
            </w:del>
            <w:del w:id="929" w:author="chen siyuan" w:date="2022-02-25T14:43:00Z">
              <w:r w:rsidRPr="001E0409" w:rsidDel="00762459">
                <w:rPr>
                  <w:rFonts w:hint="eastAsia"/>
                </w:rPr>
                <w:delText>之</w:delText>
              </w:r>
            </w:del>
            <w:del w:id="930" w:author="chen siyuan" w:date="2022-02-28T22:55:00Z">
              <w:r w:rsidRPr="001E0409" w:rsidDel="00740D50">
                <w:rPr>
                  <w:rFonts w:hint="eastAsia"/>
                </w:rPr>
                <w:delText>外</w:delText>
              </w:r>
            </w:del>
            <w:del w:id="931" w:author="chen siyuan" w:date="2022-02-25T14:43:00Z">
              <w:r w:rsidRPr="001E0409" w:rsidDel="00BC2CBE">
                <w:rPr>
                  <w:rFonts w:hint="eastAsia"/>
                </w:rPr>
                <w:delText>，</w:delText>
              </w:r>
            </w:del>
            <w:del w:id="932" w:author="chen siyuan" w:date="2022-02-28T22:55:00Z">
              <w:r w:rsidRPr="001E0409" w:rsidDel="00740D50">
                <w:rPr>
                  <w:rFonts w:hint="eastAsia"/>
                </w:rPr>
                <w:delText>由于</w:delText>
              </w:r>
              <w:r w:rsidRPr="001E0409" w:rsidDel="00740D50">
                <w:delText>GPU</w:delText>
              </w:r>
              <w:r w:rsidRPr="001E0409" w:rsidDel="00740D50">
                <w:rPr>
                  <w:rFonts w:hint="eastAsia"/>
                </w:rPr>
                <w:delText>内存的限制，需要</w:delText>
              </w:r>
            </w:del>
            <w:del w:id="933" w:author="chen siyuan" w:date="2022-02-22T16:15:00Z">
              <w:r w:rsidRPr="001E0409" w:rsidDel="00467936">
                <w:rPr>
                  <w:rFonts w:hint="eastAsia"/>
                </w:rPr>
                <w:delText>将全脑数据</w:delText>
              </w:r>
            </w:del>
            <w:del w:id="934" w:author="chen siyuan" w:date="2022-02-28T22:55:00Z">
              <w:r w:rsidRPr="001E0409" w:rsidDel="00740D50">
                <w:rPr>
                  <w:rFonts w:hint="eastAsia"/>
                </w:rPr>
                <w:delText>分块</w:delText>
              </w:r>
            </w:del>
            <w:del w:id="935" w:author="chen siyuan" w:date="2022-02-22T16:15:00Z">
              <w:r w:rsidRPr="001E0409" w:rsidDel="00467936">
                <w:rPr>
                  <w:rFonts w:hint="eastAsia"/>
                </w:rPr>
                <w:delText>输入</w:delText>
              </w:r>
              <w:r w:rsidR="006B1A60" w:rsidRPr="001E0409" w:rsidDel="00467936">
                <w:rPr>
                  <w:rFonts w:hint="eastAsia"/>
                  <w:rPrChange w:id="936" w:author="chen siyuan" w:date="2022-03-03T16:43:00Z">
                    <w:rPr>
                      <w:rFonts w:hint="eastAsia"/>
                      <w:color w:val="000000"/>
                    </w:rPr>
                  </w:rPrChange>
                </w:rPr>
                <w:delText>，</w:delText>
              </w:r>
            </w:del>
            <w:del w:id="937" w:author="chen siyuan" w:date="2022-02-22T23:05:00Z">
              <w:r w:rsidR="00D81F57" w:rsidRPr="001E0409" w:rsidDel="00FC62F2">
                <w:rPr>
                  <w:rFonts w:hint="eastAsia"/>
                  <w:rPrChange w:id="938" w:author="chen siyuan" w:date="2022-03-03T16:43:00Z">
                    <w:rPr>
                      <w:rFonts w:hint="eastAsia"/>
                      <w:color w:val="000000"/>
                    </w:rPr>
                  </w:rPrChange>
                </w:rPr>
                <w:delText>每</w:delText>
              </w:r>
              <w:r w:rsidR="00A02F60" w:rsidRPr="001E0409" w:rsidDel="00FC62F2">
                <w:rPr>
                  <w:rFonts w:hint="eastAsia"/>
                  <w:rPrChange w:id="939" w:author="chen siyuan" w:date="2022-03-03T16:43:00Z">
                    <w:rPr>
                      <w:rFonts w:hint="eastAsia"/>
                      <w:color w:val="000000"/>
                    </w:rPr>
                  </w:rPrChange>
                </w:rPr>
                <w:delText>个块</w:delText>
              </w:r>
              <w:r w:rsidR="009313CF" w:rsidRPr="001E0409" w:rsidDel="00FC62F2">
                <w:rPr>
                  <w:rFonts w:hint="eastAsia"/>
                  <w:rPrChange w:id="940" w:author="chen siyuan" w:date="2022-03-03T16:43:00Z">
                    <w:rPr>
                      <w:rFonts w:hint="eastAsia"/>
                      <w:color w:val="000000"/>
                    </w:rPr>
                  </w:rPrChange>
                </w:rPr>
                <w:delText>的有效</w:delText>
              </w:r>
              <w:r w:rsidR="00B87FB5" w:rsidRPr="001E0409" w:rsidDel="00FC62F2">
                <w:rPr>
                  <w:rFonts w:hint="eastAsia"/>
                  <w:rPrChange w:id="941" w:author="chen siyuan" w:date="2022-03-03T16:43:00Z">
                    <w:rPr>
                      <w:rFonts w:hint="eastAsia"/>
                      <w:color w:val="000000"/>
                    </w:rPr>
                  </w:rPrChange>
                </w:rPr>
                <w:delText>尺寸为</w:delText>
              </w:r>
              <w:r w:rsidR="006B1A60" w:rsidRPr="001E0409" w:rsidDel="00FC62F2">
                <w:rPr>
                  <w:rFonts w:hint="eastAsia"/>
                  <w:rPrChange w:id="942" w:author="chen siyuan" w:date="2022-03-03T16:43:00Z">
                    <w:rPr>
                      <w:rFonts w:hint="eastAsia"/>
                      <w:color w:val="000000"/>
                    </w:rPr>
                  </w:rPrChange>
                </w:rPr>
                <w:delText>（</w:delText>
              </w:r>
              <w:r w:rsidR="009313CF" w:rsidRPr="001E0409" w:rsidDel="00FC62F2">
                <w:rPr>
                  <w:rPrChange w:id="943" w:author="chen siyuan" w:date="2022-03-03T16:43:00Z">
                    <w:rPr>
                      <w:color w:val="000000"/>
                    </w:rPr>
                  </w:rPrChange>
                </w:rPr>
                <w:delText>1836</w:delText>
              </w:r>
              <w:r w:rsidR="00BC2E92" w:rsidRPr="001E0409" w:rsidDel="00FC62F2">
                <w:rPr>
                  <w:rFonts w:hint="eastAsia"/>
                  <w:rPrChange w:id="944" w:author="chen siyuan" w:date="2022-03-03T16:43:00Z">
                    <w:rPr>
                      <w:rFonts w:hint="eastAsia"/>
                      <w:color w:val="000000"/>
                    </w:rPr>
                  </w:rPrChange>
                </w:rPr>
                <w:delText>，</w:delText>
              </w:r>
            </w:del>
            <w:del w:id="945" w:author="chen siyuan" w:date="2022-02-22T20:22:00Z">
              <w:r w:rsidR="00BC2E92" w:rsidRPr="001E0409" w:rsidDel="00934D5C">
                <w:rPr>
                  <w:rPrChange w:id="946" w:author="chen siyuan" w:date="2022-03-03T16:43:00Z">
                    <w:rPr>
                      <w:color w:val="000000"/>
                    </w:rPr>
                  </w:rPrChange>
                </w:rPr>
                <w:delText xml:space="preserve"> </w:delText>
              </w:r>
            </w:del>
            <w:del w:id="947" w:author="chen siyuan" w:date="2022-02-22T23:05:00Z">
              <w:r w:rsidR="009313CF" w:rsidRPr="001E0409" w:rsidDel="00FC62F2">
                <w:rPr>
                  <w:rPrChange w:id="948" w:author="chen siyuan" w:date="2022-03-03T16:43:00Z">
                    <w:rPr>
                      <w:color w:val="000000"/>
                    </w:rPr>
                  </w:rPrChange>
                </w:rPr>
                <w:delText>1836</w:delText>
              </w:r>
              <w:r w:rsidR="00BC2E92" w:rsidRPr="001E0409" w:rsidDel="00FC62F2">
                <w:rPr>
                  <w:rFonts w:hint="eastAsia"/>
                  <w:rPrChange w:id="949" w:author="chen siyuan" w:date="2022-03-03T16:43:00Z">
                    <w:rPr>
                      <w:rFonts w:hint="eastAsia"/>
                      <w:color w:val="000000"/>
                    </w:rPr>
                  </w:rPrChange>
                </w:rPr>
                <w:delText>，</w:delText>
              </w:r>
              <w:r w:rsidR="009313CF" w:rsidRPr="001E0409" w:rsidDel="00FC62F2">
                <w:rPr>
                  <w:rPrChange w:id="950" w:author="chen siyuan" w:date="2022-03-03T16:43:00Z">
                    <w:rPr>
                      <w:color w:val="000000"/>
                    </w:rPr>
                  </w:rPrChange>
                </w:rPr>
                <w:delText>26</w:delText>
              </w:r>
              <w:r w:rsidR="006B1A60" w:rsidRPr="001E0409" w:rsidDel="00FC62F2">
                <w:rPr>
                  <w:rFonts w:hint="eastAsia"/>
                  <w:rPrChange w:id="951" w:author="chen siyuan" w:date="2022-03-03T16:43:00Z">
                    <w:rPr>
                      <w:rFonts w:hint="eastAsia"/>
                      <w:color w:val="000000"/>
                    </w:rPr>
                  </w:rPrChange>
                </w:rPr>
                <w:delText>）</w:delText>
              </w:r>
            </w:del>
            <w:del w:id="952" w:author="chen siyuan" w:date="2022-02-22T16:19:00Z">
              <w:r w:rsidR="00E145C0" w:rsidRPr="001E0409" w:rsidDel="00BF413C">
                <w:rPr>
                  <w:rPrChange w:id="953" w:author="chen siyuan" w:date="2022-03-03T16:43:00Z">
                    <w:rPr>
                      <w:color w:val="000000"/>
                    </w:rPr>
                  </w:rPrChange>
                </w:rPr>
                <w:delText>voxel</w:delText>
              </w:r>
            </w:del>
            <w:del w:id="954" w:author="chen siyuan" w:date="2022-02-22T23:05:00Z">
              <w:r w:rsidR="00E145C0" w:rsidRPr="001E0409" w:rsidDel="00FC62F2">
                <w:rPr>
                  <w:rFonts w:hint="eastAsia"/>
                  <w:rPrChange w:id="955" w:author="chen siyuan" w:date="2022-03-03T16:43:00Z">
                    <w:rPr>
                      <w:rFonts w:hint="eastAsia"/>
                      <w:color w:val="000000"/>
                    </w:rPr>
                  </w:rPrChange>
                </w:rPr>
                <w:delText>，对应物理尺寸</w:delText>
              </w:r>
              <w:r w:rsidR="00907784" w:rsidRPr="001E0409" w:rsidDel="00FC62F2">
                <w:rPr>
                  <w:rFonts w:hint="eastAsia"/>
                  <w:rPrChange w:id="956" w:author="chen siyuan" w:date="2022-03-03T16:43:00Z">
                    <w:rPr>
                      <w:rFonts w:hint="eastAsia"/>
                      <w:color w:val="000000"/>
                    </w:rPr>
                  </w:rPrChange>
                </w:rPr>
                <w:delText>（</w:delText>
              </w:r>
              <w:r w:rsidR="009313CF" w:rsidRPr="001E0409" w:rsidDel="00FC62F2">
                <w:rPr>
                  <w:rPrChange w:id="957" w:author="chen siyuan" w:date="2022-03-03T16:43:00Z">
                    <w:rPr>
                      <w:color w:val="000000"/>
                    </w:rPr>
                  </w:rPrChange>
                </w:rPr>
                <w:delText>29.376</w:delText>
              </w:r>
              <w:r w:rsidR="00907784" w:rsidRPr="001E0409" w:rsidDel="00FC62F2">
                <w:rPr>
                  <w:rFonts w:hint="eastAsia"/>
                  <w:rPrChange w:id="958" w:author="chen siyuan" w:date="2022-03-03T16:43:00Z">
                    <w:rPr>
                      <w:rFonts w:hint="eastAsia"/>
                      <w:color w:val="000000"/>
                    </w:rPr>
                  </w:rPrChange>
                </w:rPr>
                <w:delText>，</w:delText>
              </w:r>
              <w:r w:rsidR="009313CF" w:rsidRPr="001E0409" w:rsidDel="00FC62F2">
                <w:rPr>
                  <w:rPrChange w:id="959" w:author="chen siyuan" w:date="2022-03-03T16:43:00Z">
                    <w:rPr>
                      <w:color w:val="000000"/>
                    </w:rPr>
                  </w:rPrChange>
                </w:rPr>
                <w:delText>29.376</w:delText>
              </w:r>
              <w:r w:rsidR="00907784" w:rsidRPr="001E0409" w:rsidDel="00FC62F2">
                <w:rPr>
                  <w:rFonts w:hint="eastAsia"/>
                  <w:rPrChange w:id="960" w:author="chen siyuan" w:date="2022-03-03T16:43:00Z">
                    <w:rPr>
                      <w:rFonts w:hint="eastAsia"/>
                      <w:color w:val="000000"/>
                    </w:rPr>
                  </w:rPrChange>
                </w:rPr>
                <w:delText>，</w:delText>
              </w:r>
              <w:r w:rsidR="009313CF" w:rsidRPr="001E0409" w:rsidDel="00FC62F2">
                <w:rPr>
                  <w:rPrChange w:id="961" w:author="chen siyuan" w:date="2022-03-03T16:43:00Z">
                    <w:rPr>
                      <w:color w:val="000000"/>
                    </w:rPr>
                  </w:rPrChange>
                </w:rPr>
                <w:delText>1.04</w:delText>
              </w:r>
              <w:r w:rsidR="00907784" w:rsidRPr="001E0409" w:rsidDel="00FC62F2">
                <w:rPr>
                  <w:rFonts w:hint="eastAsia"/>
                  <w:rPrChange w:id="962" w:author="chen siyuan" w:date="2022-03-03T16:43:00Z">
                    <w:rPr>
                      <w:rFonts w:hint="eastAsia"/>
                      <w:color w:val="000000"/>
                    </w:rPr>
                  </w:rPrChange>
                </w:rPr>
                <w:delText>）立方微米</w:delText>
              </w:r>
              <w:r w:rsidRPr="001E0409" w:rsidDel="00FC62F2">
                <w:rPr>
                  <w:rFonts w:hint="eastAsia"/>
                  <w:rPrChange w:id="963" w:author="chen siyuan" w:date="2022-03-03T16:43:00Z">
                    <w:rPr>
                      <w:rFonts w:hint="eastAsia"/>
                      <w:color w:val="000000"/>
                    </w:rPr>
                  </w:rPrChange>
                </w:rPr>
                <w:delText>。</w:delText>
              </w:r>
            </w:del>
          </w:p>
          <w:p w14:paraId="55480BA0" w14:textId="37FB92ED" w:rsidR="002D2695" w:rsidRPr="001E0409" w:rsidDel="00740D50" w:rsidRDefault="002D2695" w:rsidP="002D2695">
            <w:pPr>
              <w:spacing w:line="312" w:lineRule="auto"/>
              <w:rPr>
                <w:del w:id="964" w:author="chen siyuan" w:date="2022-02-28T22:55:00Z"/>
                <w:b/>
                <w:bCs/>
              </w:rPr>
            </w:pPr>
            <w:del w:id="965" w:author="chen siyuan" w:date="2022-02-28T22:55:00Z">
              <w:r w:rsidRPr="001E0409" w:rsidDel="00740D50">
                <w:rPr>
                  <w:rFonts w:hint="eastAsia"/>
                  <w:b/>
                  <w:bCs/>
                </w:rPr>
                <w:delText>（</w:delText>
              </w:r>
              <w:r w:rsidRPr="001E0409" w:rsidDel="00740D50">
                <w:rPr>
                  <w:b/>
                  <w:bCs/>
                </w:rPr>
                <w:delText>2</w:delText>
              </w:r>
              <w:r w:rsidRPr="001E0409" w:rsidDel="00740D50">
                <w:rPr>
                  <w:rFonts w:hint="eastAsia"/>
                  <w:b/>
                  <w:bCs/>
                </w:rPr>
                <w:delText>）分析数据</w:delText>
              </w:r>
            </w:del>
          </w:p>
          <w:p w14:paraId="47F2D7E9" w14:textId="751109CB" w:rsidR="002D2695" w:rsidRPr="001E0409" w:rsidDel="006668DF" w:rsidRDefault="00345EA7">
            <w:pPr>
              <w:spacing w:line="312" w:lineRule="auto"/>
              <w:ind w:firstLineChars="200" w:firstLine="420"/>
              <w:rPr>
                <w:del w:id="966" w:author="chen siyuan" w:date="2022-02-22T16:24:00Z"/>
              </w:rPr>
              <w:pPrChange w:id="967" w:author="chen siyuan" w:date="2022-02-25T14:43:00Z">
                <w:pPr>
                  <w:spacing w:line="312" w:lineRule="auto"/>
                  <w:ind w:firstLine="420"/>
                </w:pPr>
              </w:pPrChange>
            </w:pPr>
            <w:del w:id="968" w:author="chen siyuan" w:date="2022-02-22T16:28:00Z">
              <w:r w:rsidRPr="001E0409" w:rsidDel="00A067D1">
                <w:rPr>
                  <w:rFonts w:hint="eastAsia"/>
                </w:rPr>
                <w:delText>在确定数据集</w:delText>
              </w:r>
              <w:r w:rsidR="00571ABE" w:rsidRPr="001E0409" w:rsidDel="00A067D1">
                <w:rPr>
                  <w:rFonts w:hint="eastAsia"/>
                </w:rPr>
                <w:delText>的</w:delText>
              </w:r>
              <w:r w:rsidRPr="001E0409" w:rsidDel="00A067D1">
                <w:rPr>
                  <w:rFonts w:hint="eastAsia"/>
                </w:rPr>
                <w:delText>形式后，我们</w:delText>
              </w:r>
            </w:del>
            <w:del w:id="969" w:author="chen siyuan" w:date="2022-02-28T22:55:00Z">
              <w:r w:rsidRPr="001E0409" w:rsidDel="00740D50">
                <w:rPr>
                  <w:rFonts w:hint="eastAsia"/>
                </w:rPr>
                <w:delText>需要</w:delText>
              </w:r>
            </w:del>
            <w:del w:id="970" w:author="chen siyuan" w:date="2022-02-22T16:28:00Z">
              <w:r w:rsidRPr="001E0409" w:rsidDel="00A067D1">
                <w:rPr>
                  <w:rFonts w:hint="eastAsia"/>
                </w:rPr>
                <w:delText>选择</w:delText>
              </w:r>
            </w:del>
            <w:del w:id="971" w:author="chen siyuan" w:date="2022-02-22T16:05:00Z">
              <w:r w:rsidR="0087791F" w:rsidRPr="001E0409" w:rsidDel="00CA7F50">
                <w:rPr>
                  <w:rFonts w:hint="eastAsia"/>
                </w:rPr>
                <w:delText>多个</w:delText>
              </w:r>
            </w:del>
            <w:del w:id="972" w:author="chen siyuan" w:date="2022-02-22T16:28:00Z">
              <w:r w:rsidR="0087791F" w:rsidRPr="001E0409" w:rsidDel="00A067D1">
                <w:rPr>
                  <w:rFonts w:hint="eastAsia"/>
                </w:rPr>
                <w:delText>具有</w:delText>
              </w:r>
            </w:del>
            <w:del w:id="973" w:author="chen siyuan" w:date="2022-02-22T16:05:00Z">
              <w:r w:rsidR="0087791F" w:rsidRPr="001E0409" w:rsidDel="00CA7F50">
                <w:rPr>
                  <w:rFonts w:hint="eastAsia"/>
                </w:rPr>
                <w:delText>丰富多样性</w:delText>
              </w:r>
            </w:del>
            <w:del w:id="974" w:author="chen siyuan" w:date="2022-02-22T16:28:00Z">
              <w:r w:rsidR="0087791F" w:rsidRPr="001E0409" w:rsidDel="00A067D1">
                <w:rPr>
                  <w:rFonts w:hint="eastAsia"/>
                </w:rPr>
                <w:delText>的数据块构成</w:delText>
              </w:r>
              <w:r w:rsidR="00CE0718" w:rsidRPr="001E0409" w:rsidDel="00A067D1">
                <w:rPr>
                  <w:rFonts w:hint="eastAsia"/>
                </w:rPr>
                <w:delText>血管</w:delText>
              </w:r>
            </w:del>
            <w:del w:id="975" w:author="chen siyuan" w:date="2022-02-28T22:55:00Z">
              <w:r w:rsidR="00CE0718" w:rsidRPr="001E0409" w:rsidDel="00740D50">
                <w:rPr>
                  <w:rFonts w:hint="eastAsia"/>
                </w:rPr>
                <w:delText>分割</w:delText>
              </w:r>
              <w:r w:rsidR="004A14FE" w:rsidRPr="001E0409" w:rsidDel="00740D50">
                <w:rPr>
                  <w:rFonts w:hint="eastAsia"/>
                </w:rPr>
                <w:delText>训练</w:delText>
              </w:r>
              <w:r w:rsidR="0087791F" w:rsidRPr="001E0409" w:rsidDel="00740D50">
                <w:rPr>
                  <w:rFonts w:hint="eastAsia"/>
                </w:rPr>
                <w:delText>数据集</w:delText>
              </w:r>
            </w:del>
            <w:del w:id="976" w:author="chen siyuan" w:date="2022-02-22T16:28:00Z">
              <w:r w:rsidR="009A0A8F" w:rsidRPr="001E0409" w:rsidDel="00A067D1">
                <w:rPr>
                  <w:rFonts w:hint="eastAsia"/>
                </w:rPr>
                <w:delText>，并打标签以进行训练</w:delText>
              </w:r>
            </w:del>
            <w:del w:id="977" w:author="chen siyuan" w:date="2022-02-28T22:55:00Z">
              <w:r w:rsidR="00704418" w:rsidRPr="001E0409" w:rsidDel="00740D50">
                <w:rPr>
                  <w:rFonts w:hint="eastAsia"/>
                </w:rPr>
                <w:delText>。</w:delText>
              </w:r>
              <w:r w:rsidR="002D2695" w:rsidRPr="001E0409" w:rsidDel="00740D50">
                <w:rPr>
                  <w:rFonts w:hint="eastAsia"/>
                </w:rPr>
                <w:delText>近年来已有很多基于</w:delText>
              </w:r>
              <w:r w:rsidR="002D2695" w:rsidRPr="001E0409" w:rsidDel="00740D50">
                <w:delText>FAFB</w:delText>
              </w:r>
              <w:r w:rsidR="002D2695" w:rsidRPr="001E0409" w:rsidDel="00740D50">
                <w:rPr>
                  <w:rFonts w:hint="eastAsia"/>
                </w:rPr>
                <w:delText>的神经元</w:delText>
              </w:r>
            </w:del>
            <w:del w:id="978" w:author="chen siyuan" w:date="2022-02-22T16:30:00Z">
              <w:r w:rsidR="002D2695" w:rsidRPr="001E0409" w:rsidDel="00F83F9E">
                <w:rPr>
                  <w:rFonts w:hint="eastAsia"/>
                </w:rPr>
                <w:delText>分割</w:delText>
              </w:r>
            </w:del>
            <w:del w:id="979" w:author="chen siyuan" w:date="2022-02-28T22:55:00Z">
              <w:r w:rsidR="002D2695" w:rsidRPr="001E0409" w:rsidDel="00740D50">
                <w:rPr>
                  <w:rFonts w:hint="eastAsia"/>
                </w:rPr>
                <w:delText>、线粒体</w:delText>
              </w:r>
            </w:del>
            <w:del w:id="980" w:author="chen siyuan" w:date="2022-02-22T16:30:00Z">
              <w:r w:rsidR="002D2695" w:rsidRPr="001E0409" w:rsidDel="00F83F9E">
                <w:rPr>
                  <w:rFonts w:hint="eastAsia"/>
                </w:rPr>
                <w:delText>分割</w:delText>
              </w:r>
            </w:del>
            <w:del w:id="981" w:author="chen siyuan" w:date="2022-02-28T22:55:00Z">
              <w:r w:rsidR="002D2695" w:rsidRPr="001E0409" w:rsidDel="00740D50">
                <w:rPr>
                  <w:rFonts w:hint="eastAsia"/>
                </w:rPr>
                <w:delText>、突触</w:delText>
              </w:r>
            </w:del>
            <w:del w:id="982" w:author="chen siyuan" w:date="2022-02-22T16:30:00Z">
              <w:r w:rsidR="002D2695" w:rsidRPr="001E0409" w:rsidDel="00F83F9E">
                <w:rPr>
                  <w:rFonts w:hint="eastAsia"/>
                </w:rPr>
                <w:delText>分割的工作</w:delText>
              </w:r>
            </w:del>
            <w:del w:id="983" w:author="chen siyuan" w:date="2022-02-28T22:55:00Z">
              <w:r w:rsidR="002D2695" w:rsidRPr="001E0409" w:rsidDel="00740D50">
                <w:rPr>
                  <w:rFonts w:hint="eastAsia"/>
                </w:rPr>
                <w:delText>，</w:delText>
              </w:r>
            </w:del>
            <w:del w:id="984" w:author="chen siyuan" w:date="2022-02-22T16:06:00Z">
              <w:r w:rsidR="002D2695" w:rsidRPr="001E0409" w:rsidDel="00002016">
                <w:rPr>
                  <w:rFonts w:hint="eastAsia"/>
                </w:rPr>
                <w:delText>其中比较好的结果可以当作对应分割任务的标签</w:delText>
              </w:r>
              <w:r w:rsidR="002D2695" w:rsidRPr="001E0409" w:rsidDel="00002016">
                <w:delText>/</w:delText>
              </w:r>
              <w:r w:rsidR="002D2695" w:rsidRPr="001E0409" w:rsidDel="00002016">
                <w:rPr>
                  <w:rFonts w:hint="eastAsia"/>
                </w:rPr>
                <w:delText>伪标签。</w:delText>
              </w:r>
            </w:del>
            <w:del w:id="985" w:author="chen siyuan" w:date="2022-02-28T22:55:00Z">
              <w:r w:rsidR="002D2695" w:rsidRPr="001E0409" w:rsidDel="00740D50">
                <w:rPr>
                  <w:rFonts w:hint="eastAsia"/>
                </w:rPr>
                <w:delText>然而目前并没有</w:delText>
              </w:r>
            </w:del>
            <w:del w:id="986" w:author="chen siyuan" w:date="2022-02-22T16:30:00Z">
              <w:r w:rsidR="002D2695" w:rsidRPr="001E0409" w:rsidDel="001C1B2F">
                <w:rPr>
                  <w:rFonts w:hint="eastAsia"/>
                </w:rPr>
                <w:delText>基于</w:delText>
              </w:r>
            </w:del>
            <w:del w:id="987" w:author="chen siyuan" w:date="2022-02-22T16:06:00Z">
              <w:r w:rsidR="002D2695" w:rsidRPr="001E0409" w:rsidDel="0012065E">
                <w:rPr>
                  <w:rFonts w:hint="eastAsia"/>
                </w:rPr>
                <w:delText>该</w:delText>
              </w:r>
            </w:del>
            <w:del w:id="988" w:author="chen siyuan" w:date="2022-02-22T16:30:00Z">
              <w:r w:rsidR="002D2695" w:rsidRPr="001E0409" w:rsidDel="001C1B2F">
                <w:rPr>
                  <w:rFonts w:hint="eastAsia"/>
                </w:rPr>
                <w:delText>数据集的</w:delText>
              </w:r>
            </w:del>
            <w:del w:id="989" w:author="chen siyuan" w:date="2022-02-28T22:55:00Z">
              <w:r w:rsidR="002D2695" w:rsidRPr="001E0409" w:rsidDel="00740D50">
                <w:rPr>
                  <w:rFonts w:hint="eastAsia"/>
                </w:rPr>
                <w:delText>血管分割结果，</w:delText>
              </w:r>
            </w:del>
            <w:del w:id="990" w:author="chen siyuan" w:date="2022-02-22T16:07:00Z">
              <w:r w:rsidR="002D2695" w:rsidRPr="001E0409" w:rsidDel="00DA4C02">
                <w:rPr>
                  <w:rFonts w:hint="eastAsia"/>
                </w:rPr>
                <w:delText>标签也就无从谈起</w:delText>
              </w:r>
            </w:del>
            <w:del w:id="991" w:author="chen siyuan" w:date="2022-02-28T22:55:00Z">
              <w:r w:rsidR="002D2695" w:rsidRPr="001E0409" w:rsidDel="00740D50">
                <w:rPr>
                  <w:rFonts w:hint="eastAsia"/>
                </w:rPr>
                <w:delText>。</w:delText>
              </w:r>
            </w:del>
          </w:p>
          <w:p w14:paraId="4A51D6DE" w14:textId="0C8DEF7D" w:rsidR="002D2695" w:rsidRPr="001E0409" w:rsidDel="007A6BA8" w:rsidRDefault="002D2695">
            <w:pPr>
              <w:spacing w:line="312" w:lineRule="auto"/>
              <w:ind w:firstLineChars="200" w:firstLine="420"/>
              <w:rPr>
                <w:del w:id="992" w:author="chen siyuan" w:date="2022-02-22T23:09:00Z"/>
              </w:rPr>
              <w:pPrChange w:id="993" w:author="chen siyuan" w:date="2022-02-25T14:43:00Z">
                <w:pPr>
                  <w:spacing w:line="312" w:lineRule="auto"/>
                  <w:ind w:firstLine="420"/>
                </w:pPr>
              </w:pPrChange>
            </w:pPr>
            <w:del w:id="994" w:author="chen siyuan" w:date="2022-02-22T16:24:00Z">
              <w:r w:rsidRPr="001E0409" w:rsidDel="006668DF">
                <w:rPr>
                  <w:rFonts w:hint="eastAsia"/>
                </w:rPr>
                <w:delText>为</w:delText>
              </w:r>
            </w:del>
            <w:del w:id="995" w:author="chen siyuan" w:date="2022-02-22T16:07:00Z">
              <w:r w:rsidRPr="001E0409" w:rsidDel="00E02FC4">
                <w:rPr>
                  <w:rFonts w:hint="eastAsia"/>
                </w:rPr>
                <w:delText>获取</w:delText>
              </w:r>
            </w:del>
            <w:del w:id="996" w:author="chen siyuan" w:date="2022-02-22T16:25:00Z">
              <w:r w:rsidRPr="001E0409" w:rsidDel="003E7902">
                <w:rPr>
                  <w:rFonts w:hint="eastAsia"/>
                </w:rPr>
                <w:delText>训练</w:delText>
              </w:r>
            </w:del>
            <w:del w:id="997" w:author="chen siyuan" w:date="2022-02-22T16:08:00Z">
              <w:r w:rsidRPr="001E0409" w:rsidDel="00E02FC4">
                <w:delText>CNN</w:delText>
              </w:r>
              <w:r w:rsidRPr="001E0409" w:rsidDel="00E02FC4">
                <w:rPr>
                  <w:rFonts w:hint="eastAsia"/>
                </w:rPr>
                <w:delText>的</w:delText>
              </w:r>
            </w:del>
            <w:del w:id="998" w:author="chen siyuan" w:date="2022-02-22T16:24:00Z">
              <w:r w:rsidRPr="001E0409" w:rsidDel="006668DF">
                <w:rPr>
                  <w:rFonts w:hint="eastAsia"/>
                </w:rPr>
                <w:delText>数据</w:delText>
              </w:r>
            </w:del>
            <w:del w:id="999" w:author="chen siyuan" w:date="2022-02-22T16:25:00Z">
              <w:r w:rsidRPr="001E0409" w:rsidDel="003E7902">
                <w:rPr>
                  <w:rFonts w:hint="eastAsia"/>
                </w:rPr>
                <w:delText>集，我们</w:delText>
              </w:r>
            </w:del>
            <w:del w:id="1000" w:author="chen siyuan" w:date="2022-02-28T22:55:00Z">
              <w:r w:rsidRPr="001E0409" w:rsidDel="00740D50">
                <w:rPr>
                  <w:rFonts w:hint="eastAsia"/>
                </w:rPr>
                <w:delText>先</w:delText>
              </w:r>
            </w:del>
            <w:del w:id="1001" w:author="chen siyuan" w:date="2022-02-22T16:30:00Z">
              <w:r w:rsidRPr="001E0409" w:rsidDel="00B959F5">
                <w:rPr>
                  <w:rFonts w:hint="eastAsia"/>
                </w:rPr>
                <w:delText>对</w:delText>
              </w:r>
            </w:del>
            <w:del w:id="1002" w:author="chen siyuan" w:date="2022-02-22T16:25:00Z">
              <w:r w:rsidRPr="001E0409" w:rsidDel="003E7902">
                <w:delText>FAFB</w:delText>
              </w:r>
              <w:r w:rsidRPr="001E0409" w:rsidDel="003E7902">
                <w:rPr>
                  <w:rFonts w:hint="eastAsia"/>
                </w:rPr>
                <w:delText>各区域的血管</w:delText>
              </w:r>
            </w:del>
            <w:del w:id="1003" w:author="chen siyuan" w:date="2022-02-28T22:55:00Z">
              <w:r w:rsidRPr="001E0409" w:rsidDel="00740D50">
                <w:rPr>
                  <w:rFonts w:hint="eastAsia"/>
                </w:rPr>
                <w:delText>做</w:delText>
              </w:r>
            </w:del>
            <w:del w:id="1004" w:author="chen siyuan" w:date="2022-02-22T16:20:00Z">
              <w:r w:rsidRPr="001E0409" w:rsidDel="0009552A">
                <w:rPr>
                  <w:rFonts w:hint="eastAsia"/>
                </w:rPr>
                <w:delText>了</w:delText>
              </w:r>
            </w:del>
            <w:del w:id="1005" w:author="chen siyuan" w:date="2022-02-28T22:55:00Z">
              <w:r w:rsidRPr="001E0409" w:rsidDel="00740D50">
                <w:rPr>
                  <w:rFonts w:hint="eastAsia"/>
                </w:rPr>
                <w:delText>分析归类，再选择数据块</w:delText>
              </w:r>
            </w:del>
            <w:del w:id="1006" w:author="chen siyuan" w:date="2022-02-22T16:26:00Z">
              <w:r w:rsidRPr="001E0409" w:rsidDel="004C25AC">
                <w:rPr>
                  <w:rFonts w:hint="eastAsia"/>
                </w:rPr>
                <w:delText>进行</w:delText>
              </w:r>
            </w:del>
            <w:del w:id="1007" w:author="chen siyuan" w:date="2022-02-28T22:55:00Z">
              <w:r w:rsidRPr="001E0409" w:rsidDel="00740D50">
                <w:rPr>
                  <w:rFonts w:hint="eastAsia"/>
                </w:rPr>
                <w:delText>人工标记</w:delText>
              </w:r>
            </w:del>
            <w:del w:id="1008" w:author="chen siyuan" w:date="2022-02-22T23:09:00Z">
              <w:r w:rsidRPr="001E0409" w:rsidDel="007A6BA8">
                <w:rPr>
                  <w:rFonts w:hint="eastAsia"/>
                </w:rPr>
                <w:delText>。</w:delText>
              </w:r>
            </w:del>
            <w:del w:id="1009" w:author="chen siyuan" w:date="2022-02-22T16:24:00Z">
              <w:r w:rsidRPr="001E0409" w:rsidDel="006668DF">
                <w:rPr>
                  <w:rFonts w:hint="eastAsia"/>
                </w:rPr>
                <w:delText>分类结果</w:delText>
              </w:r>
              <w:r w:rsidR="00F5451E" w:rsidRPr="001E0409" w:rsidDel="006668DF">
                <w:rPr>
                  <w:rFonts w:hint="eastAsia"/>
                </w:rPr>
                <w:delText>如图</w:delText>
              </w:r>
              <w:r w:rsidR="00F5451E" w:rsidRPr="001E0409" w:rsidDel="006668DF">
                <w:delText>3</w:delText>
              </w:r>
              <w:r w:rsidRPr="001E0409" w:rsidDel="006668DF">
                <w:rPr>
                  <w:rFonts w:hint="eastAsia"/>
                </w:rPr>
                <w:delText>：</w:delText>
              </w:r>
            </w:del>
          </w:p>
          <w:p w14:paraId="40ACD897" w14:textId="4A8C744B" w:rsidR="002D2695" w:rsidRPr="001E0409" w:rsidDel="0009552A" w:rsidRDefault="008D450E">
            <w:pPr>
              <w:keepNext/>
              <w:spacing w:line="312" w:lineRule="auto"/>
              <w:ind w:firstLineChars="200" w:firstLine="420"/>
              <w:jc w:val="center"/>
              <w:rPr>
                <w:del w:id="1010" w:author="chen siyuan" w:date="2022-02-22T16:24:00Z"/>
              </w:rPr>
              <w:pPrChange w:id="1011" w:author="chen siyuan" w:date="2022-02-25T14:43:00Z">
                <w:pPr>
                  <w:keepNext/>
                  <w:spacing w:line="312" w:lineRule="auto"/>
                  <w:jc w:val="center"/>
                </w:pPr>
              </w:pPrChange>
            </w:pPr>
            <w:del w:id="1012" w:author="chen siyuan" w:date="2022-02-22T16:24:00Z">
              <w:r>
                <w:rPr>
                  <w:noProof/>
                  <w:rPrChange w:id="1013" w:author="chen siyuan" w:date="2022-03-03T16:43:00Z">
                    <w:rPr>
                      <w:noProof/>
                    </w:rPr>
                  </w:rPrChange>
                </w:rPr>
                <w:drawing>
                  <wp:inline distT="0" distB="0" distL="0" distR="0" wp14:anchorId="0E49DB6C" wp14:editId="4F1A99D6">
                    <wp:extent cx="4142105" cy="17119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42105" cy="1711960"/>
                            </a:xfrm>
                            <a:prstGeom prst="rect">
                              <a:avLst/>
                            </a:prstGeom>
                            <a:noFill/>
                            <a:ln>
                              <a:noFill/>
                            </a:ln>
                          </pic:spPr>
                        </pic:pic>
                      </a:graphicData>
                    </a:graphic>
                  </wp:inline>
                </w:drawing>
              </w:r>
            </w:del>
          </w:p>
          <w:p w14:paraId="33400EED" w14:textId="3CA681EC" w:rsidR="00032B81" w:rsidRPr="001E0409" w:rsidDel="0009552A" w:rsidRDefault="002D2695">
            <w:pPr>
              <w:pStyle w:val="a7"/>
              <w:spacing w:line="312" w:lineRule="auto"/>
              <w:ind w:firstLineChars="200" w:firstLine="360"/>
              <w:jc w:val="center"/>
              <w:rPr>
                <w:del w:id="1014" w:author="chen siyuan" w:date="2022-02-22T16:24:00Z"/>
                <w:rFonts w:ascii="Times New Roman" w:hAnsi="Times New Roman"/>
                <w:sz w:val="18"/>
                <w:szCs w:val="18"/>
              </w:rPr>
              <w:pPrChange w:id="1015" w:author="chen siyuan" w:date="2022-02-25T14:43:00Z">
                <w:pPr>
                  <w:pStyle w:val="a7"/>
                  <w:spacing w:line="312" w:lineRule="auto"/>
                  <w:jc w:val="center"/>
                </w:pPr>
              </w:pPrChange>
            </w:pPr>
            <w:del w:id="1016" w:author="chen siyuan" w:date="2022-02-22T16:24:00Z">
              <w:r w:rsidRPr="001E0409" w:rsidDel="0009552A">
                <w:rPr>
                  <w:rFonts w:ascii="Times New Roman" w:hAnsi="Times New Roman" w:hint="eastAsia"/>
                  <w:sz w:val="18"/>
                  <w:szCs w:val="18"/>
                  <w:rPrChange w:id="1017" w:author="chen siyuan" w:date="2022-03-03T16:43:00Z">
                    <w:rPr>
                      <w:rFonts w:hint="eastAsia"/>
                      <w:sz w:val="18"/>
                      <w:szCs w:val="18"/>
                    </w:rPr>
                  </w:rPrChange>
                </w:rPr>
                <w:delText>图</w:delText>
              </w:r>
              <w:r w:rsidRPr="001E0409" w:rsidDel="0009552A">
                <w:rPr>
                  <w:rFonts w:ascii="Times New Roman" w:hAnsi="Times New Roman"/>
                  <w:sz w:val="18"/>
                  <w:szCs w:val="18"/>
                  <w:rPrChange w:id="1018" w:author="chen siyuan" w:date="2022-03-03T16:43:00Z">
                    <w:rPr>
                      <w:sz w:val="18"/>
                      <w:szCs w:val="18"/>
                    </w:rPr>
                  </w:rPrChange>
                </w:rPr>
                <w:delText xml:space="preserve"> </w:delText>
              </w:r>
              <w:r w:rsidRPr="001E0409" w:rsidDel="0009552A">
                <w:rPr>
                  <w:rFonts w:ascii="Times New Roman" w:hAnsi="Times New Roman" w:hint="eastAsia"/>
                  <w:sz w:val="18"/>
                  <w:szCs w:val="18"/>
                  <w:rPrChange w:id="1019" w:author="chen siyuan" w:date="2022-03-03T16:43:00Z">
                    <w:rPr>
                      <w:rFonts w:hint="eastAsia"/>
                      <w:sz w:val="18"/>
                      <w:szCs w:val="18"/>
                    </w:rPr>
                  </w:rPrChange>
                </w:rPr>
                <w:fldChar w:fldCharType="begin"/>
              </w:r>
              <w:r w:rsidRPr="001E0409" w:rsidDel="0009552A">
                <w:rPr>
                  <w:rFonts w:ascii="Times New Roman" w:hAnsi="Times New Roman"/>
                  <w:sz w:val="18"/>
                  <w:szCs w:val="18"/>
                  <w:rPrChange w:id="1020" w:author="chen siyuan" w:date="2022-03-03T16:43:00Z">
                    <w:rPr>
                      <w:sz w:val="18"/>
                      <w:szCs w:val="18"/>
                    </w:rPr>
                  </w:rPrChange>
                </w:rPr>
                <w:delInstrText xml:space="preserve"> SEQ </w:delInstrText>
              </w:r>
              <w:r w:rsidRPr="001E0409" w:rsidDel="0009552A">
                <w:rPr>
                  <w:rFonts w:ascii="Times New Roman" w:hAnsi="Times New Roman" w:hint="eastAsia"/>
                  <w:sz w:val="18"/>
                  <w:szCs w:val="18"/>
                  <w:rPrChange w:id="1021" w:author="chen siyuan" w:date="2022-03-03T16:43:00Z">
                    <w:rPr>
                      <w:rFonts w:hint="eastAsia"/>
                      <w:sz w:val="18"/>
                      <w:szCs w:val="18"/>
                    </w:rPr>
                  </w:rPrChange>
                </w:rPr>
                <w:delInstrText>图</w:delInstrText>
              </w:r>
              <w:r w:rsidRPr="001E0409" w:rsidDel="0009552A">
                <w:rPr>
                  <w:rFonts w:ascii="Times New Roman" w:hAnsi="Times New Roman"/>
                  <w:sz w:val="18"/>
                  <w:szCs w:val="18"/>
                  <w:rPrChange w:id="1022" w:author="chen siyuan" w:date="2022-03-03T16:43:00Z">
                    <w:rPr>
                      <w:sz w:val="18"/>
                      <w:szCs w:val="18"/>
                    </w:rPr>
                  </w:rPrChange>
                </w:rPr>
                <w:delInstrText xml:space="preserve"> \* ARABIC </w:delInstrText>
              </w:r>
              <w:r w:rsidRPr="001E0409" w:rsidDel="0009552A">
                <w:rPr>
                  <w:rFonts w:ascii="Times New Roman" w:hAnsi="Times New Roman" w:hint="eastAsia"/>
                  <w:sz w:val="18"/>
                  <w:szCs w:val="18"/>
                  <w:rPrChange w:id="1023" w:author="chen siyuan" w:date="2022-03-03T16:43:00Z">
                    <w:rPr>
                      <w:rFonts w:hint="eastAsia"/>
                      <w:sz w:val="18"/>
                      <w:szCs w:val="18"/>
                    </w:rPr>
                  </w:rPrChange>
                </w:rPr>
                <w:fldChar w:fldCharType="separate"/>
              </w:r>
              <w:r w:rsidR="00E620B7" w:rsidRPr="001E0409" w:rsidDel="0009552A">
                <w:rPr>
                  <w:rFonts w:ascii="Times New Roman" w:hAnsi="Times New Roman"/>
                  <w:noProof/>
                  <w:sz w:val="18"/>
                  <w:szCs w:val="18"/>
                  <w:rPrChange w:id="1024" w:author="chen siyuan" w:date="2022-03-03T16:43:00Z">
                    <w:rPr>
                      <w:noProof/>
                      <w:sz w:val="18"/>
                      <w:szCs w:val="18"/>
                    </w:rPr>
                  </w:rPrChange>
                </w:rPr>
                <w:delText>3</w:delText>
              </w:r>
              <w:r w:rsidRPr="001E0409" w:rsidDel="0009552A">
                <w:rPr>
                  <w:rFonts w:ascii="Times New Roman" w:hAnsi="Times New Roman" w:hint="eastAsia"/>
                  <w:sz w:val="18"/>
                  <w:szCs w:val="18"/>
                  <w:rPrChange w:id="1025" w:author="chen siyuan" w:date="2022-03-03T16:43:00Z">
                    <w:rPr>
                      <w:rFonts w:hint="eastAsia"/>
                      <w:sz w:val="18"/>
                      <w:szCs w:val="18"/>
                    </w:rPr>
                  </w:rPrChange>
                </w:rPr>
                <w:fldChar w:fldCharType="end"/>
              </w:r>
              <w:r w:rsidRPr="001E0409" w:rsidDel="0009552A">
                <w:rPr>
                  <w:rFonts w:ascii="Times New Roman" w:hAnsi="Times New Roman"/>
                  <w:sz w:val="18"/>
                  <w:szCs w:val="18"/>
                  <w:rPrChange w:id="1026" w:author="chen siyuan" w:date="2022-03-03T16:43:00Z">
                    <w:rPr>
                      <w:sz w:val="18"/>
                      <w:szCs w:val="18"/>
                    </w:rPr>
                  </w:rPrChange>
                </w:rPr>
                <w:delText xml:space="preserve">  FAFB</w:delText>
              </w:r>
              <w:r w:rsidRPr="001E0409" w:rsidDel="0009552A">
                <w:rPr>
                  <w:rFonts w:ascii="Times New Roman" w:hAnsi="Times New Roman" w:hint="eastAsia"/>
                  <w:sz w:val="18"/>
                  <w:szCs w:val="18"/>
                  <w:rPrChange w:id="1027" w:author="chen siyuan" w:date="2022-03-03T16:43:00Z">
                    <w:rPr>
                      <w:rFonts w:hint="eastAsia"/>
                      <w:sz w:val="18"/>
                      <w:szCs w:val="18"/>
                    </w:rPr>
                  </w:rPrChange>
                </w:rPr>
                <w:delText>全脑血管分类</w:delText>
              </w:r>
            </w:del>
          </w:p>
          <w:p w14:paraId="1155E780" w14:textId="62A8AD21" w:rsidR="002D2695" w:rsidRPr="001E0409" w:rsidDel="005A7F3E" w:rsidRDefault="0013092C">
            <w:pPr>
              <w:spacing w:line="312" w:lineRule="auto"/>
              <w:ind w:firstLineChars="200" w:firstLine="420"/>
              <w:rPr>
                <w:del w:id="1028" w:author="chen siyuan" w:date="2022-02-22T23:07:00Z"/>
              </w:rPr>
              <w:pPrChange w:id="1029" w:author="chen siyuan" w:date="2022-02-25T14:43:00Z">
                <w:pPr>
                  <w:spacing w:line="312" w:lineRule="auto"/>
                  <w:ind w:firstLine="420"/>
                </w:pPr>
              </w:pPrChange>
            </w:pPr>
            <w:del w:id="1030" w:author="chen siyuan" w:date="2022-02-22T16:35:00Z">
              <w:r w:rsidRPr="001E0409" w:rsidDel="00996E89">
                <w:rPr>
                  <w:rFonts w:hint="eastAsia"/>
                </w:rPr>
                <w:delText>具体来说，</w:delText>
              </w:r>
              <w:r w:rsidR="002D2695" w:rsidRPr="001E0409" w:rsidDel="00996E89">
                <w:rPr>
                  <w:rFonts w:hint="eastAsia"/>
                </w:rPr>
                <w:delText>全脑血管统一的平面特征是波浪状边缘和平滑的内部区域，统一的三维特征则是具有较好的延续性。除此之外，</w:delText>
              </w:r>
              <w:r w:rsidR="00F81E68" w:rsidRPr="001E0409" w:rsidDel="003F77BF">
                <w:rPr>
                  <w:rFonts w:hint="eastAsia"/>
                </w:rPr>
                <w:delText>其</w:delText>
              </w:r>
            </w:del>
            <w:del w:id="1031" w:author="chen siyuan" w:date="2022-02-22T23:07:00Z">
              <w:r w:rsidR="002D2695" w:rsidRPr="001E0409" w:rsidDel="005A7F3E">
                <w:rPr>
                  <w:rFonts w:hint="eastAsia"/>
                </w:rPr>
                <w:delText>多样性表现在：</w:delText>
              </w:r>
            </w:del>
          </w:p>
          <w:p w14:paraId="279EDC90" w14:textId="2A189AB6" w:rsidR="002D2695" w:rsidRPr="001E0409" w:rsidDel="005A7F3E" w:rsidRDefault="002D2695">
            <w:pPr>
              <w:pStyle w:val="a8"/>
              <w:numPr>
                <w:ilvl w:val="0"/>
                <w:numId w:val="3"/>
              </w:numPr>
              <w:spacing w:line="312" w:lineRule="auto"/>
              <w:ind w:firstLine="420"/>
              <w:rPr>
                <w:del w:id="1032" w:author="chen siyuan" w:date="2022-02-22T23:07:00Z"/>
                <w:rFonts w:ascii="Times New Roman" w:eastAsia="宋体" w:hAnsi="Times New Roman"/>
                <w:b/>
                <w:bCs/>
              </w:rPr>
              <w:pPrChange w:id="1033" w:author="chen siyuan" w:date="2022-02-25T14:43:00Z">
                <w:pPr>
                  <w:pStyle w:val="a8"/>
                  <w:numPr>
                    <w:numId w:val="3"/>
                  </w:numPr>
                  <w:spacing w:line="312" w:lineRule="auto"/>
                  <w:ind w:left="840" w:firstLineChars="0" w:hanging="420"/>
                </w:pPr>
              </w:pPrChange>
            </w:pPr>
            <w:del w:id="1034" w:author="chen siyuan" w:date="2022-02-22T23:07:00Z">
              <w:r w:rsidRPr="001E0409" w:rsidDel="005A7F3E">
                <w:rPr>
                  <w:rFonts w:ascii="Times New Roman" w:hAnsi="Times New Roman" w:hint="eastAsia"/>
                  <w:b/>
                  <w:bCs/>
                  <w:rPrChange w:id="1035" w:author="chen siyuan" w:date="2022-03-03T16:43:00Z">
                    <w:rPr>
                      <w:rFonts w:hint="eastAsia"/>
                      <w:b/>
                      <w:bCs/>
                    </w:rPr>
                  </w:rPrChange>
                </w:rPr>
                <w:delText>形状多样性</w:delText>
              </w:r>
            </w:del>
            <w:del w:id="1036" w:author="chen siyuan" w:date="2022-02-22T16:37:00Z">
              <w:r w:rsidRPr="001E0409" w:rsidDel="003C3594">
                <w:rPr>
                  <w:rFonts w:ascii="Times New Roman" w:hAnsi="Times New Roman" w:hint="eastAsia"/>
                  <w:b/>
                  <w:bCs/>
                  <w:rPrChange w:id="1037" w:author="chen siyuan" w:date="2022-03-03T16:43:00Z">
                    <w:rPr>
                      <w:rFonts w:hint="eastAsia"/>
                      <w:b/>
                      <w:bCs/>
                    </w:rPr>
                  </w:rPrChange>
                </w:rPr>
                <w:delText>。</w:delText>
              </w:r>
            </w:del>
          </w:p>
          <w:p w14:paraId="14804998" w14:textId="38C017F7" w:rsidR="002D2695" w:rsidRPr="001E0409" w:rsidDel="005A7F3E" w:rsidRDefault="00D77540">
            <w:pPr>
              <w:pStyle w:val="a8"/>
              <w:spacing w:line="312" w:lineRule="auto"/>
              <w:ind w:left="420"/>
              <w:rPr>
                <w:del w:id="1038" w:author="chen siyuan" w:date="2022-02-22T23:07:00Z"/>
                <w:rFonts w:ascii="Times New Roman" w:eastAsia="宋体" w:hAnsi="Times New Roman"/>
              </w:rPr>
              <w:pPrChange w:id="1039" w:author="chen siyuan" w:date="2022-02-25T14:43:00Z">
                <w:pPr>
                  <w:pStyle w:val="a8"/>
                  <w:spacing w:line="312" w:lineRule="auto"/>
                  <w:ind w:left="420" w:firstLineChars="0" w:firstLine="0"/>
                </w:pPr>
              </w:pPrChange>
            </w:pPr>
            <w:del w:id="1040" w:author="chen siyuan" w:date="2022-02-22T23:07:00Z">
              <w:r w:rsidRPr="001E0409" w:rsidDel="005A7F3E">
                <w:rPr>
                  <w:rFonts w:ascii="Times New Roman" w:hAnsi="Times New Roman" w:hint="eastAsia"/>
                  <w:rPrChange w:id="1041" w:author="chen siyuan" w:date="2022-03-03T16:43:00Z">
                    <w:rPr>
                      <w:rFonts w:hint="eastAsia"/>
                    </w:rPr>
                  </w:rPrChange>
                </w:rPr>
                <w:delText>如图</w:delText>
              </w:r>
              <w:r w:rsidRPr="001E0409" w:rsidDel="005A7F3E">
                <w:rPr>
                  <w:rFonts w:ascii="Times New Roman" w:hAnsi="Times New Roman"/>
                  <w:rPrChange w:id="1042" w:author="chen siyuan" w:date="2022-03-03T16:43:00Z">
                    <w:rPr/>
                  </w:rPrChange>
                </w:rPr>
                <w:delText>4</w:delText>
              </w:r>
              <w:r w:rsidRPr="001E0409" w:rsidDel="005A7F3E">
                <w:rPr>
                  <w:rFonts w:ascii="Times New Roman" w:hAnsi="Times New Roman" w:hint="eastAsia"/>
                  <w:rPrChange w:id="1043" w:author="chen siyuan" w:date="2022-03-03T16:43:00Z">
                    <w:rPr>
                      <w:rFonts w:hint="eastAsia"/>
                    </w:rPr>
                  </w:rPrChange>
                </w:rPr>
                <w:delText>（</w:delText>
              </w:r>
              <w:r w:rsidRPr="001E0409" w:rsidDel="005A7F3E">
                <w:rPr>
                  <w:rFonts w:ascii="Times New Roman" w:hAnsi="Times New Roman"/>
                  <w:rPrChange w:id="1044" w:author="chen siyuan" w:date="2022-03-03T16:43:00Z">
                    <w:rPr/>
                  </w:rPrChange>
                </w:rPr>
                <w:delText>a</w:delText>
              </w:r>
              <w:r w:rsidRPr="001E0409" w:rsidDel="005A7F3E">
                <w:rPr>
                  <w:rFonts w:ascii="Times New Roman" w:hAnsi="Times New Roman" w:hint="eastAsia"/>
                  <w:rPrChange w:id="1045" w:author="chen siyuan" w:date="2022-03-03T16:43:00Z">
                    <w:rPr>
                      <w:rFonts w:hint="eastAsia"/>
                    </w:rPr>
                  </w:rPrChange>
                </w:rPr>
                <w:delText>），</w:delText>
              </w:r>
            </w:del>
            <w:del w:id="1046" w:author="chen siyuan" w:date="2022-02-22T16:37:00Z">
              <w:r w:rsidR="002D2695" w:rsidRPr="001E0409" w:rsidDel="003C3594">
                <w:rPr>
                  <w:rFonts w:ascii="Times New Roman" w:hAnsi="Times New Roman" w:hint="eastAsia"/>
                  <w:rPrChange w:id="1047" w:author="chen siyuan" w:date="2022-03-03T16:43:00Z">
                    <w:rPr>
                      <w:rFonts w:hint="eastAsia"/>
                    </w:rPr>
                  </w:rPrChange>
                </w:rPr>
                <w:delText>我们</w:delText>
              </w:r>
            </w:del>
            <w:del w:id="1048" w:author="chen siyuan" w:date="2022-02-22T23:07:00Z">
              <w:r w:rsidR="002D2695" w:rsidRPr="001E0409" w:rsidDel="005A7F3E">
                <w:rPr>
                  <w:rFonts w:ascii="Times New Roman" w:hAnsi="Times New Roman" w:hint="eastAsia"/>
                  <w:rPrChange w:id="1049" w:author="chen siyuan" w:date="2022-03-03T16:43:00Z">
                    <w:rPr>
                      <w:rFonts w:hint="eastAsia"/>
                    </w:rPr>
                  </w:rPrChange>
                </w:rPr>
                <w:delText>按</w:delText>
              </w:r>
            </w:del>
            <w:del w:id="1050" w:author="chen siyuan" w:date="2022-02-22T16:38:00Z">
              <w:r w:rsidR="002D2695" w:rsidRPr="001E0409" w:rsidDel="003C3594">
                <w:rPr>
                  <w:rFonts w:ascii="Times New Roman" w:hAnsi="Times New Roman" w:hint="eastAsia"/>
                  <w:rPrChange w:id="1051" w:author="chen siyuan" w:date="2022-03-03T16:43:00Z">
                    <w:rPr>
                      <w:rFonts w:hint="eastAsia"/>
                    </w:rPr>
                  </w:rPrChange>
                </w:rPr>
                <w:delText>图像中</w:delText>
              </w:r>
            </w:del>
            <w:del w:id="1052" w:author="chen siyuan" w:date="2022-02-22T16:37:00Z">
              <w:r w:rsidR="002D2695" w:rsidRPr="001E0409" w:rsidDel="003C3594">
                <w:rPr>
                  <w:rFonts w:ascii="Times New Roman" w:hAnsi="Times New Roman" w:hint="eastAsia"/>
                  <w:rPrChange w:id="1053" w:author="chen siyuan" w:date="2022-03-03T16:43:00Z">
                    <w:rPr>
                      <w:rFonts w:hint="eastAsia"/>
                    </w:rPr>
                  </w:rPrChange>
                </w:rPr>
                <w:delText>血管的</w:delText>
              </w:r>
            </w:del>
            <w:del w:id="1054" w:author="chen siyuan" w:date="2022-02-22T23:07:00Z">
              <w:r w:rsidR="002D2695" w:rsidRPr="001E0409" w:rsidDel="005A7F3E">
                <w:rPr>
                  <w:rFonts w:ascii="Times New Roman" w:hAnsi="Times New Roman" w:hint="eastAsia"/>
                  <w:rPrChange w:id="1055" w:author="chen siyuan" w:date="2022-03-03T16:43:00Z">
                    <w:rPr>
                      <w:rFonts w:hint="eastAsia"/>
                    </w:rPr>
                  </w:rPrChange>
                </w:rPr>
                <w:delText>平面形状将</w:delText>
              </w:r>
            </w:del>
            <w:del w:id="1056" w:author="chen siyuan" w:date="2022-02-22T16:38:00Z">
              <w:r w:rsidR="002D2695" w:rsidRPr="001E0409" w:rsidDel="003C3594">
                <w:rPr>
                  <w:rFonts w:ascii="Times New Roman" w:hAnsi="Times New Roman" w:hint="eastAsia"/>
                  <w:rPrChange w:id="1057" w:author="chen siyuan" w:date="2022-03-03T16:43:00Z">
                    <w:rPr>
                      <w:rFonts w:hint="eastAsia"/>
                    </w:rPr>
                  </w:rPrChange>
                </w:rPr>
                <w:delText>其</w:delText>
              </w:r>
            </w:del>
            <w:del w:id="1058" w:author="chen siyuan" w:date="2022-02-22T23:07:00Z">
              <w:r w:rsidR="002D2695" w:rsidRPr="001E0409" w:rsidDel="005A7F3E">
                <w:rPr>
                  <w:rFonts w:ascii="Times New Roman" w:hAnsi="Times New Roman" w:hint="eastAsia"/>
                  <w:rPrChange w:id="1059" w:author="chen siyuan" w:date="2022-03-03T16:43:00Z">
                    <w:rPr>
                      <w:rFonts w:hint="eastAsia"/>
                    </w:rPr>
                  </w:rPrChange>
                </w:rPr>
                <w:delText>分为细长形和圆形。</w:delText>
              </w:r>
            </w:del>
            <w:del w:id="1060" w:author="chen siyuan" w:date="2022-02-22T16:38:00Z">
              <w:r w:rsidR="002D2695" w:rsidRPr="001E0409" w:rsidDel="00882D4F">
                <w:rPr>
                  <w:rFonts w:ascii="Times New Roman" w:hAnsi="Times New Roman" w:hint="eastAsia"/>
                  <w:rPrChange w:id="1061" w:author="chen siyuan" w:date="2022-03-03T16:43:00Z">
                    <w:rPr>
                      <w:rFonts w:hint="eastAsia"/>
                    </w:rPr>
                  </w:rPrChange>
                </w:rPr>
                <w:delText>一般来说，</w:delText>
              </w:r>
            </w:del>
            <w:del w:id="1062" w:author="chen siyuan" w:date="2022-02-22T23:07:00Z">
              <w:r w:rsidR="002D2695" w:rsidRPr="001E0409" w:rsidDel="005A7F3E">
                <w:rPr>
                  <w:rFonts w:ascii="Times New Roman" w:hAnsi="Times New Roman" w:hint="eastAsia"/>
                  <w:rPrChange w:id="1063" w:author="chen siyuan" w:date="2022-03-03T16:43:00Z">
                    <w:rPr>
                      <w:rFonts w:hint="eastAsia"/>
                    </w:rPr>
                  </w:rPrChange>
                </w:rPr>
                <w:delText>细长型</w:delText>
              </w:r>
            </w:del>
            <w:del w:id="1064" w:author="chen siyuan" w:date="2022-02-22T16:38:00Z">
              <w:r w:rsidR="002D2695" w:rsidRPr="001E0409" w:rsidDel="00882D4F">
                <w:rPr>
                  <w:rFonts w:ascii="Times New Roman" w:hAnsi="Times New Roman" w:hint="eastAsia"/>
                  <w:rPrChange w:id="1065" w:author="chen siyuan" w:date="2022-03-03T16:43:00Z">
                    <w:rPr>
                      <w:rFonts w:hint="eastAsia"/>
                    </w:rPr>
                  </w:rPrChange>
                </w:rPr>
                <w:delText>血管</w:delText>
              </w:r>
            </w:del>
            <w:del w:id="1066" w:author="chen siyuan" w:date="2022-02-22T23:07:00Z">
              <w:r w:rsidR="002D2695" w:rsidRPr="001E0409" w:rsidDel="005A7F3E">
                <w:rPr>
                  <w:rFonts w:ascii="Times New Roman" w:hAnsi="Times New Roman" w:hint="eastAsia"/>
                  <w:rPrChange w:id="1067" w:author="chen siyuan" w:date="2022-03-03T16:43:00Z">
                    <w:rPr>
                      <w:rFonts w:hint="eastAsia"/>
                    </w:rPr>
                  </w:rPrChange>
                </w:rPr>
                <w:delText>是当前血管段的中轴线与图像平面近似平行，即纵剖面；与之相反，圆形血管则是血管段的横剖面。一般来说，虽然圆形血管仍然保持着内部的平滑，但是其周长却小于同半径的细长血管，因此边缘的波浪特征相对较弱。分割这种横剖面血管就体现了用</w:delText>
              </w:r>
              <w:r w:rsidR="002D2695" w:rsidRPr="001E0409" w:rsidDel="005A7F3E">
                <w:rPr>
                  <w:rFonts w:ascii="Times New Roman" w:hAnsi="Times New Roman"/>
                  <w:rPrChange w:id="1068" w:author="chen siyuan" w:date="2022-03-03T16:43:00Z">
                    <w:rPr/>
                  </w:rPrChange>
                </w:rPr>
                <w:delText>3D CNN</w:delText>
              </w:r>
              <w:r w:rsidR="002D2695" w:rsidRPr="001E0409" w:rsidDel="005A7F3E">
                <w:rPr>
                  <w:rFonts w:ascii="Times New Roman" w:hAnsi="Times New Roman" w:hint="eastAsia"/>
                  <w:rPrChange w:id="1069" w:author="chen siyuan" w:date="2022-03-03T16:43:00Z">
                    <w:rPr>
                      <w:rFonts w:hint="eastAsia"/>
                    </w:rPr>
                  </w:rPrChange>
                </w:rPr>
                <w:delText>学习血管三维延续性的优势。</w:delText>
              </w:r>
            </w:del>
          </w:p>
          <w:p w14:paraId="1894186C" w14:textId="6CC1005D" w:rsidR="002D2695" w:rsidRPr="001E0409" w:rsidDel="005A7F3E" w:rsidRDefault="002D2695">
            <w:pPr>
              <w:pStyle w:val="a8"/>
              <w:numPr>
                <w:ilvl w:val="0"/>
                <w:numId w:val="3"/>
              </w:numPr>
              <w:spacing w:line="312" w:lineRule="auto"/>
              <w:ind w:firstLine="420"/>
              <w:rPr>
                <w:del w:id="1070" w:author="chen siyuan" w:date="2022-02-22T23:07:00Z"/>
                <w:rFonts w:ascii="Times New Roman" w:eastAsia="宋体" w:hAnsi="Times New Roman"/>
                <w:b/>
                <w:bCs/>
              </w:rPr>
              <w:pPrChange w:id="1071" w:author="chen siyuan" w:date="2022-02-25T14:43:00Z">
                <w:pPr>
                  <w:pStyle w:val="a8"/>
                  <w:numPr>
                    <w:numId w:val="3"/>
                  </w:numPr>
                  <w:spacing w:line="312" w:lineRule="auto"/>
                  <w:ind w:left="840" w:firstLineChars="0" w:hanging="420"/>
                </w:pPr>
              </w:pPrChange>
            </w:pPr>
            <w:del w:id="1072" w:author="chen siyuan" w:date="2022-02-22T23:07:00Z">
              <w:r w:rsidRPr="001E0409" w:rsidDel="005A7F3E">
                <w:rPr>
                  <w:rFonts w:ascii="Times New Roman" w:hAnsi="Times New Roman" w:hint="eastAsia"/>
                  <w:b/>
                  <w:bCs/>
                  <w:rPrChange w:id="1073" w:author="chen siyuan" w:date="2022-03-03T16:43:00Z">
                    <w:rPr>
                      <w:rFonts w:hint="eastAsia"/>
                      <w:b/>
                      <w:bCs/>
                    </w:rPr>
                  </w:rPrChange>
                </w:rPr>
                <w:delText>粗细多样性</w:delText>
              </w:r>
            </w:del>
            <w:del w:id="1074" w:author="chen siyuan" w:date="2022-02-22T16:37:00Z">
              <w:r w:rsidRPr="001E0409" w:rsidDel="003C3594">
                <w:rPr>
                  <w:rFonts w:ascii="Times New Roman" w:hAnsi="Times New Roman" w:hint="eastAsia"/>
                  <w:b/>
                  <w:bCs/>
                  <w:rPrChange w:id="1075" w:author="chen siyuan" w:date="2022-03-03T16:43:00Z">
                    <w:rPr>
                      <w:rFonts w:hint="eastAsia"/>
                      <w:b/>
                      <w:bCs/>
                    </w:rPr>
                  </w:rPrChange>
                </w:rPr>
                <w:delText>。</w:delText>
              </w:r>
            </w:del>
          </w:p>
          <w:p w14:paraId="34F6E7B8" w14:textId="7ECDEA8C" w:rsidR="003E4B54" w:rsidRPr="001E0409" w:rsidDel="005A7F3E" w:rsidRDefault="002D2695">
            <w:pPr>
              <w:pStyle w:val="a8"/>
              <w:spacing w:line="312" w:lineRule="auto"/>
              <w:ind w:left="420"/>
              <w:rPr>
                <w:del w:id="1076" w:author="chen siyuan" w:date="2022-02-22T23:07:00Z"/>
                <w:rFonts w:ascii="Times New Roman" w:eastAsia="宋体" w:hAnsi="Times New Roman"/>
              </w:rPr>
              <w:pPrChange w:id="1077" w:author="chen siyuan" w:date="2022-02-25T14:43:00Z">
                <w:pPr>
                  <w:pStyle w:val="a8"/>
                  <w:spacing w:line="312" w:lineRule="auto"/>
                  <w:ind w:left="420" w:firstLineChars="0" w:firstLine="0"/>
                </w:pPr>
              </w:pPrChange>
            </w:pPr>
            <w:del w:id="1078" w:author="chen siyuan" w:date="2022-02-22T23:07:00Z">
              <w:r w:rsidRPr="001E0409" w:rsidDel="005A7F3E">
                <w:rPr>
                  <w:rFonts w:ascii="Times New Roman" w:hAnsi="Times New Roman" w:hint="eastAsia"/>
                  <w:rPrChange w:id="1079" w:author="chen siyuan" w:date="2022-03-03T16:43:00Z">
                    <w:rPr>
                      <w:rFonts w:hint="eastAsia"/>
                    </w:rPr>
                  </w:rPrChange>
                </w:rPr>
                <w:delText>闭锁式循环</w:delText>
              </w:r>
            </w:del>
            <w:del w:id="1080" w:author="chen siyuan" w:date="2022-02-22T16:40:00Z">
              <w:r w:rsidRPr="001E0409" w:rsidDel="00A35160">
                <w:rPr>
                  <w:rFonts w:ascii="Times New Roman" w:hAnsi="Times New Roman" w:hint="eastAsia"/>
                  <w:rPrChange w:id="1081" w:author="chen siyuan" w:date="2022-03-03T16:43:00Z">
                    <w:rPr>
                      <w:rFonts w:hint="eastAsia"/>
                    </w:rPr>
                  </w:rPrChange>
                </w:rPr>
                <w:delText>（</w:delText>
              </w:r>
              <w:r w:rsidRPr="001E0409" w:rsidDel="00A35160">
                <w:rPr>
                  <w:rFonts w:ascii="Times New Roman" w:hAnsi="Times New Roman"/>
                  <w:rPrChange w:id="1082" w:author="chen siyuan" w:date="2022-03-03T16:43:00Z">
                    <w:rPr/>
                  </w:rPrChange>
                </w:rPr>
                <w:delText>closed circulation</w:delText>
              </w:r>
              <w:r w:rsidRPr="001E0409" w:rsidDel="00A35160">
                <w:rPr>
                  <w:rFonts w:ascii="Times New Roman" w:hAnsi="Times New Roman" w:hint="eastAsia"/>
                  <w:rPrChange w:id="1083" w:author="chen siyuan" w:date="2022-03-03T16:43:00Z">
                    <w:rPr>
                      <w:rFonts w:hint="eastAsia"/>
                    </w:rPr>
                  </w:rPrChange>
                </w:rPr>
                <w:delText>）</w:delText>
              </w:r>
            </w:del>
            <w:del w:id="1084" w:author="chen siyuan" w:date="2022-02-22T23:07:00Z">
              <w:r w:rsidRPr="001E0409" w:rsidDel="005A7F3E">
                <w:rPr>
                  <w:rFonts w:ascii="Times New Roman" w:hAnsi="Times New Roman" w:hint="eastAsia"/>
                  <w:rPrChange w:id="1085" w:author="chen siyuan" w:date="2022-03-03T16:43:00Z">
                    <w:rPr>
                      <w:rFonts w:hint="eastAsia"/>
                    </w:rPr>
                  </w:rPrChange>
                </w:rPr>
                <w:delText>生物</w:delText>
              </w:r>
            </w:del>
            <w:del w:id="1086" w:author="chen siyuan" w:date="2022-02-22T16:39:00Z">
              <w:r w:rsidRPr="001E0409" w:rsidDel="00A35160">
                <w:rPr>
                  <w:rFonts w:ascii="Times New Roman" w:hAnsi="Times New Roman" w:hint="eastAsia"/>
                  <w:rPrChange w:id="1087" w:author="chen siyuan" w:date="2022-03-03T16:43:00Z">
                    <w:rPr>
                      <w:rFonts w:hint="eastAsia"/>
                    </w:rPr>
                  </w:rPrChange>
                </w:rPr>
                <w:delText>，</w:delText>
              </w:r>
            </w:del>
            <w:del w:id="1088" w:author="chen siyuan" w:date="2022-02-22T16:43:00Z">
              <w:r w:rsidRPr="001E0409" w:rsidDel="00FB7F1B">
                <w:rPr>
                  <w:rFonts w:ascii="Times New Roman" w:hAnsi="Times New Roman" w:hint="eastAsia"/>
                  <w:rPrChange w:id="1089" w:author="chen siyuan" w:date="2022-03-03T16:43:00Z">
                    <w:rPr>
                      <w:rFonts w:hint="eastAsia"/>
                    </w:rPr>
                  </w:rPrChange>
                </w:rPr>
                <w:delText>如哺乳类、鸟类、爬虫类、鱼类</w:delText>
              </w:r>
            </w:del>
            <w:del w:id="1090" w:author="chen siyuan" w:date="2022-02-22T16:40:00Z">
              <w:r w:rsidRPr="001E0409" w:rsidDel="00A35160">
                <w:rPr>
                  <w:rFonts w:ascii="Times New Roman" w:hAnsi="Times New Roman" w:hint="eastAsia"/>
                  <w:rPrChange w:id="1091" w:author="chen siyuan" w:date="2022-03-03T16:43:00Z">
                    <w:rPr>
                      <w:rFonts w:hint="eastAsia"/>
                    </w:rPr>
                  </w:rPrChange>
                </w:rPr>
                <w:delText>，则</w:delText>
              </w:r>
            </w:del>
            <w:del w:id="1092" w:author="chen siyuan" w:date="2022-02-22T16:41:00Z">
              <w:r w:rsidRPr="001E0409" w:rsidDel="00A35160">
                <w:rPr>
                  <w:rFonts w:ascii="Times New Roman" w:hAnsi="Times New Roman" w:hint="eastAsia"/>
                  <w:rPrChange w:id="1093" w:author="chen siyuan" w:date="2022-03-03T16:43:00Z">
                    <w:rPr>
                      <w:rFonts w:hint="eastAsia"/>
                    </w:rPr>
                  </w:rPrChange>
                </w:rPr>
                <w:delText>由动脉连接毛细血管再接至静脉，最后回归心脏。相较动、静脉，毛细血管要细的多。所以在这些生物</w:delText>
              </w:r>
            </w:del>
            <w:del w:id="1094" w:author="chen siyuan" w:date="2022-02-22T23:07:00Z">
              <w:r w:rsidRPr="001E0409" w:rsidDel="005A7F3E">
                <w:rPr>
                  <w:rFonts w:ascii="Times New Roman" w:hAnsi="Times New Roman" w:hint="eastAsia"/>
                  <w:rPrChange w:id="1095" w:author="chen siyuan" w:date="2022-03-03T16:43:00Z">
                    <w:rPr>
                      <w:rFonts w:hint="eastAsia"/>
                    </w:rPr>
                  </w:rPrChange>
                </w:rPr>
                <w:delText>中</w:delText>
              </w:r>
            </w:del>
            <w:del w:id="1096" w:author="chen siyuan" w:date="2022-02-22T16:41:00Z">
              <w:r w:rsidRPr="001E0409" w:rsidDel="00E06BC9">
                <w:rPr>
                  <w:rFonts w:ascii="Times New Roman" w:hAnsi="Times New Roman" w:hint="eastAsia"/>
                  <w:rPrChange w:id="1097" w:author="chen siyuan" w:date="2022-03-03T16:43:00Z">
                    <w:rPr>
                      <w:rFonts w:hint="eastAsia"/>
                    </w:rPr>
                  </w:rPrChange>
                </w:rPr>
                <w:delText>血管的</w:delText>
              </w:r>
            </w:del>
            <w:del w:id="1098" w:author="chen siyuan" w:date="2022-02-22T23:07:00Z">
              <w:r w:rsidRPr="001E0409" w:rsidDel="005A7F3E">
                <w:rPr>
                  <w:rFonts w:ascii="Times New Roman" w:hAnsi="Times New Roman" w:hint="eastAsia"/>
                  <w:rPrChange w:id="1099" w:author="chen siyuan" w:date="2022-03-03T16:43:00Z">
                    <w:rPr>
                      <w:rFonts w:hint="eastAsia"/>
                    </w:rPr>
                  </w:rPrChange>
                </w:rPr>
                <w:delText>粗细变化较大</w:delText>
              </w:r>
            </w:del>
            <w:del w:id="1100" w:author="chen siyuan" w:date="2022-02-22T16:41:00Z">
              <w:r w:rsidRPr="001E0409" w:rsidDel="00A35160">
                <w:rPr>
                  <w:rFonts w:ascii="Times New Roman" w:hAnsi="Times New Roman" w:hint="eastAsia"/>
                  <w:rPrChange w:id="1101" w:author="chen siyuan" w:date="2022-03-03T16:43:00Z">
                    <w:rPr>
                      <w:rFonts w:hint="eastAsia"/>
                    </w:rPr>
                  </w:rPrChange>
                </w:rPr>
                <w:delText>。而</w:delText>
              </w:r>
            </w:del>
            <w:del w:id="1102" w:author="chen siyuan" w:date="2022-02-22T23:07:00Z">
              <w:r w:rsidRPr="001E0409" w:rsidDel="005A7F3E">
                <w:rPr>
                  <w:rFonts w:ascii="Times New Roman" w:hAnsi="Times New Roman" w:hint="eastAsia"/>
                  <w:rPrChange w:id="1103" w:author="chen siyuan" w:date="2022-03-03T16:43:00Z">
                    <w:rPr>
                      <w:rFonts w:hint="eastAsia"/>
                    </w:rPr>
                  </w:rPrChange>
                </w:rPr>
                <w:delText>昆虫</w:delText>
              </w:r>
            </w:del>
            <w:del w:id="1104" w:author="chen siyuan" w:date="2022-02-22T16:41:00Z">
              <w:r w:rsidRPr="001E0409" w:rsidDel="00E06BC9">
                <w:rPr>
                  <w:rFonts w:ascii="Times New Roman" w:hAnsi="Times New Roman" w:hint="eastAsia"/>
                  <w:rPrChange w:id="1105" w:author="chen siyuan" w:date="2022-03-03T16:43:00Z">
                    <w:rPr>
                      <w:rFonts w:hint="eastAsia"/>
                    </w:rPr>
                  </w:rPrChange>
                </w:rPr>
                <w:delText>虽然</w:delText>
              </w:r>
            </w:del>
            <w:del w:id="1106" w:author="chen siyuan" w:date="2022-02-22T23:07:00Z">
              <w:r w:rsidRPr="001E0409" w:rsidDel="005A7F3E">
                <w:rPr>
                  <w:rFonts w:ascii="Times New Roman" w:hAnsi="Times New Roman" w:hint="eastAsia"/>
                  <w:rPrChange w:id="1107" w:author="chen siyuan" w:date="2022-03-03T16:43:00Z">
                    <w:rPr>
                      <w:rFonts w:hint="eastAsia"/>
                    </w:rPr>
                  </w:rPrChange>
                </w:rPr>
                <w:delText>是开放式循环生物，血管体系中只有动脉</w:delText>
              </w:r>
              <w:r w:rsidRPr="001E0409" w:rsidDel="005A7F3E">
                <w:rPr>
                  <w:rFonts w:ascii="Times New Roman" w:hAnsi="Times New Roman"/>
                  <w:rPrChange w:id="1108" w:author="chen siyuan" w:date="2022-03-03T16:43:00Z">
                    <w:rPr/>
                  </w:rPrChange>
                </w:rPr>
                <w:delText>[23]</w:delText>
              </w:r>
              <w:r w:rsidRPr="001E0409" w:rsidDel="005A7F3E">
                <w:rPr>
                  <w:rFonts w:ascii="Times New Roman" w:hAnsi="Times New Roman" w:hint="eastAsia"/>
                  <w:rPrChange w:id="1109" w:author="chen siyuan" w:date="2022-03-03T16:43:00Z">
                    <w:rPr>
                      <w:rFonts w:hint="eastAsia"/>
                    </w:rPr>
                  </w:rPrChange>
                </w:rPr>
                <w:delText>，其</w:delText>
              </w:r>
            </w:del>
            <w:del w:id="1110" w:author="chen siyuan" w:date="2022-02-22T16:49:00Z">
              <w:r w:rsidRPr="001E0409" w:rsidDel="00B75550">
                <w:rPr>
                  <w:rFonts w:ascii="Times New Roman" w:hAnsi="Times New Roman" w:hint="eastAsia"/>
                  <w:rPrChange w:id="1111" w:author="chen siyuan" w:date="2022-03-03T16:43:00Z">
                    <w:rPr>
                      <w:rFonts w:hint="eastAsia"/>
                    </w:rPr>
                  </w:rPrChange>
                </w:rPr>
                <w:delText>全</w:delText>
              </w:r>
            </w:del>
            <w:del w:id="1112" w:author="chen siyuan" w:date="2022-02-22T23:07:00Z">
              <w:r w:rsidRPr="001E0409" w:rsidDel="005A7F3E">
                <w:rPr>
                  <w:rFonts w:ascii="Times New Roman" w:hAnsi="Times New Roman" w:hint="eastAsia"/>
                  <w:rPrChange w:id="1113" w:author="chen siyuan" w:date="2022-03-03T16:43:00Z">
                    <w:rPr>
                      <w:rFonts w:hint="eastAsia"/>
                    </w:rPr>
                  </w:rPrChange>
                </w:rPr>
                <w:delText>脑</w:delText>
              </w:r>
            </w:del>
            <w:del w:id="1114" w:author="chen siyuan" w:date="2022-02-22T16:49:00Z">
              <w:r w:rsidRPr="001E0409" w:rsidDel="00B75550">
                <w:rPr>
                  <w:rFonts w:ascii="Times New Roman" w:hAnsi="Times New Roman" w:hint="eastAsia"/>
                  <w:rPrChange w:id="1115" w:author="chen siyuan" w:date="2022-03-03T16:43:00Z">
                    <w:rPr>
                      <w:rFonts w:hint="eastAsia"/>
                    </w:rPr>
                  </w:rPrChange>
                </w:rPr>
                <w:delText>的</w:delText>
              </w:r>
            </w:del>
            <w:del w:id="1116" w:author="chen siyuan" w:date="2022-02-22T23:07:00Z">
              <w:r w:rsidRPr="001E0409" w:rsidDel="005A7F3E">
                <w:rPr>
                  <w:rFonts w:ascii="Times New Roman" w:hAnsi="Times New Roman" w:hint="eastAsia"/>
                  <w:rPrChange w:id="1117" w:author="chen siyuan" w:date="2022-03-03T16:43:00Z">
                    <w:rPr>
                      <w:rFonts w:hint="eastAsia"/>
                    </w:rPr>
                  </w:rPrChange>
                </w:rPr>
                <w:delText>血管粗细</w:delText>
              </w:r>
            </w:del>
            <w:del w:id="1118" w:author="chen siyuan" w:date="2022-02-22T16:41:00Z">
              <w:r w:rsidRPr="001E0409" w:rsidDel="00E06BC9">
                <w:rPr>
                  <w:rFonts w:ascii="Times New Roman" w:hAnsi="Times New Roman" w:hint="eastAsia"/>
                  <w:rPrChange w:id="1119" w:author="chen siyuan" w:date="2022-03-03T16:43:00Z">
                    <w:rPr>
                      <w:rFonts w:hint="eastAsia"/>
                    </w:rPr>
                  </w:rPrChange>
                </w:rPr>
                <w:delText>也在一定范围内</w:delText>
              </w:r>
            </w:del>
            <w:del w:id="1120" w:author="chen siyuan" w:date="2022-02-22T23:07:00Z">
              <w:r w:rsidRPr="001E0409" w:rsidDel="005A7F3E">
                <w:rPr>
                  <w:rFonts w:ascii="Times New Roman" w:hAnsi="Times New Roman" w:hint="eastAsia"/>
                  <w:rPrChange w:id="1121" w:author="chen siyuan" w:date="2022-03-03T16:43:00Z">
                    <w:rPr>
                      <w:rFonts w:hint="eastAsia"/>
                    </w:rPr>
                  </w:rPrChange>
                </w:rPr>
                <w:delText>波动。</w:delText>
              </w:r>
            </w:del>
            <w:del w:id="1122" w:author="chen siyuan" w:date="2022-02-22T16:41:00Z">
              <w:r w:rsidRPr="001E0409" w:rsidDel="001A7D64">
                <w:rPr>
                  <w:rFonts w:ascii="Times New Roman" w:hAnsi="Times New Roman" w:hint="eastAsia"/>
                  <w:rPrChange w:id="1123" w:author="chen siyuan" w:date="2022-03-03T16:43:00Z">
                    <w:rPr>
                      <w:rFonts w:hint="eastAsia"/>
                    </w:rPr>
                  </w:rPrChange>
                </w:rPr>
                <w:delText>在这里我们</w:delText>
              </w:r>
            </w:del>
            <w:del w:id="1124" w:author="chen siyuan" w:date="2022-02-22T16:42:00Z">
              <w:r w:rsidRPr="001E0409" w:rsidDel="001A7D64">
                <w:rPr>
                  <w:rFonts w:ascii="Times New Roman" w:hAnsi="Times New Roman" w:hint="eastAsia"/>
                  <w:rPrChange w:id="1125" w:author="chen siyuan" w:date="2022-03-03T16:43:00Z">
                    <w:rPr>
                      <w:rFonts w:hint="eastAsia"/>
                    </w:rPr>
                  </w:rPrChange>
                </w:rPr>
                <w:delText>按照观察经验，</w:delText>
              </w:r>
              <w:r w:rsidRPr="001E0409" w:rsidDel="00C44879">
                <w:rPr>
                  <w:rFonts w:ascii="Times New Roman" w:hAnsi="Times New Roman" w:hint="eastAsia"/>
                  <w:rPrChange w:id="1126" w:author="chen siyuan" w:date="2022-03-03T16:43:00Z">
                    <w:rPr>
                      <w:rFonts w:hint="eastAsia"/>
                    </w:rPr>
                  </w:rPrChange>
                </w:rPr>
                <w:delText>初步</w:delText>
              </w:r>
            </w:del>
            <w:del w:id="1127" w:author="chen siyuan" w:date="2022-02-22T16:49:00Z">
              <w:r w:rsidRPr="001E0409" w:rsidDel="003F3407">
                <w:rPr>
                  <w:rFonts w:ascii="Times New Roman" w:hAnsi="Times New Roman" w:hint="eastAsia"/>
                  <w:rPrChange w:id="1128" w:author="chen siyuan" w:date="2022-03-03T16:43:00Z">
                    <w:rPr>
                      <w:rFonts w:hint="eastAsia"/>
                    </w:rPr>
                  </w:rPrChange>
                </w:rPr>
                <w:delText>将</w:delText>
              </w:r>
            </w:del>
            <w:del w:id="1129" w:author="chen siyuan" w:date="2022-02-22T23:07:00Z">
              <w:r w:rsidRPr="001E0409" w:rsidDel="005A7F3E">
                <w:rPr>
                  <w:rFonts w:ascii="Times New Roman" w:hAnsi="Times New Roman" w:hint="eastAsia"/>
                  <w:rPrChange w:id="1130" w:author="chen siyuan" w:date="2022-03-03T16:43:00Z">
                    <w:rPr>
                      <w:rFonts w:hint="eastAsia"/>
                    </w:rPr>
                  </w:rPrChange>
                </w:rPr>
                <w:delText>血管粗细分成三个等级：极细血管（</w:delText>
              </w:r>
              <w:r w:rsidRPr="001E0409" w:rsidDel="005A7F3E">
                <w:rPr>
                  <w:rFonts w:ascii="Times New Roman" w:hAnsi="Times New Roman"/>
                  <w:rPrChange w:id="1131" w:author="chen siyuan" w:date="2022-03-03T16:43:00Z">
                    <w:rPr/>
                  </w:rPrChange>
                </w:rPr>
                <w:delText>&lt;0.5</w:delText>
              </w:r>
              <w:r w:rsidRPr="001E0409" w:rsidDel="005A7F3E">
                <w:rPr>
                  <w:rFonts w:ascii="Times New Roman" w:hAnsi="Times New Roman" w:hint="eastAsia"/>
                  <w:rPrChange w:id="1132" w:author="chen siyuan" w:date="2022-03-03T16:43:00Z">
                    <w:rPr>
                      <w:rFonts w:hint="eastAsia"/>
                    </w:rPr>
                  </w:rPrChange>
                </w:rPr>
                <w:delText>微米）、细血管（</w:delText>
              </w:r>
              <w:r w:rsidRPr="001E0409" w:rsidDel="005A7F3E">
                <w:rPr>
                  <w:rFonts w:ascii="Times New Roman" w:hAnsi="Times New Roman"/>
                  <w:rPrChange w:id="1133" w:author="chen siyuan" w:date="2022-03-03T16:43:00Z">
                    <w:rPr/>
                  </w:rPrChange>
                </w:rPr>
                <w:delText>0.5</w:delText>
              </w:r>
              <w:r w:rsidRPr="001E0409" w:rsidDel="005A7F3E">
                <w:rPr>
                  <w:rFonts w:ascii="Times New Roman" w:hAnsi="Times New Roman" w:hint="eastAsia"/>
                  <w:rPrChange w:id="1134" w:author="chen siyuan" w:date="2022-03-03T16:43:00Z">
                    <w:rPr>
                      <w:rFonts w:hint="eastAsia"/>
                    </w:rPr>
                  </w:rPrChange>
                </w:rPr>
                <w:delText>微米</w:delText>
              </w:r>
              <w:r w:rsidRPr="001E0409" w:rsidDel="005A7F3E">
                <w:rPr>
                  <w:rFonts w:ascii="Times New Roman" w:hAnsi="Times New Roman"/>
                  <w:rPrChange w:id="1135" w:author="chen siyuan" w:date="2022-03-03T16:43:00Z">
                    <w:rPr/>
                  </w:rPrChange>
                </w:rPr>
                <w:delText>-1.5</w:delText>
              </w:r>
              <w:r w:rsidRPr="001E0409" w:rsidDel="005A7F3E">
                <w:rPr>
                  <w:rFonts w:ascii="Times New Roman" w:hAnsi="Times New Roman" w:hint="eastAsia"/>
                  <w:rPrChange w:id="1136" w:author="chen siyuan" w:date="2022-03-03T16:43:00Z">
                    <w:rPr>
                      <w:rFonts w:hint="eastAsia"/>
                    </w:rPr>
                  </w:rPrChange>
                </w:rPr>
                <w:delText>微米）、粗血管（</w:delText>
              </w:r>
              <w:r w:rsidRPr="001E0409" w:rsidDel="005A7F3E">
                <w:rPr>
                  <w:rFonts w:ascii="Times New Roman" w:hAnsi="Times New Roman"/>
                  <w:rPrChange w:id="1137" w:author="chen siyuan" w:date="2022-03-03T16:43:00Z">
                    <w:rPr/>
                  </w:rPrChange>
                </w:rPr>
                <w:delText>&gt;1.5</w:delText>
              </w:r>
              <w:r w:rsidRPr="001E0409" w:rsidDel="005A7F3E">
                <w:rPr>
                  <w:rFonts w:ascii="Times New Roman" w:hAnsi="Times New Roman" w:hint="eastAsia"/>
                  <w:rPrChange w:id="1138" w:author="chen siyuan" w:date="2022-03-03T16:43:00Z">
                    <w:rPr>
                      <w:rFonts w:hint="eastAsia"/>
                    </w:rPr>
                  </w:rPrChange>
                </w:rPr>
                <w:delText>微米）</w:delText>
              </w:r>
              <w:r w:rsidR="00D77540" w:rsidRPr="001E0409" w:rsidDel="005A7F3E">
                <w:rPr>
                  <w:rFonts w:ascii="Times New Roman" w:hAnsi="Times New Roman" w:hint="eastAsia"/>
                  <w:rPrChange w:id="1139" w:author="chen siyuan" w:date="2022-03-03T16:43:00Z">
                    <w:rPr>
                      <w:rFonts w:hint="eastAsia"/>
                    </w:rPr>
                  </w:rPrChange>
                </w:rPr>
                <w:delText>，示例如图</w:delText>
              </w:r>
              <w:r w:rsidR="00D77540" w:rsidRPr="001E0409" w:rsidDel="005A7F3E">
                <w:rPr>
                  <w:rFonts w:ascii="Times New Roman" w:hAnsi="Times New Roman"/>
                  <w:rPrChange w:id="1140" w:author="chen siyuan" w:date="2022-03-03T16:43:00Z">
                    <w:rPr/>
                  </w:rPrChange>
                </w:rPr>
                <w:delText>4</w:delText>
              </w:r>
              <w:r w:rsidR="00D77540" w:rsidRPr="001E0409" w:rsidDel="005A7F3E">
                <w:rPr>
                  <w:rFonts w:ascii="Times New Roman" w:hAnsi="Times New Roman" w:hint="eastAsia"/>
                  <w:rPrChange w:id="1141" w:author="chen siyuan" w:date="2022-03-03T16:43:00Z">
                    <w:rPr>
                      <w:rFonts w:hint="eastAsia"/>
                    </w:rPr>
                  </w:rPrChange>
                </w:rPr>
                <w:delText>（</w:delText>
              </w:r>
              <w:r w:rsidR="00D77540" w:rsidRPr="001E0409" w:rsidDel="005A7F3E">
                <w:rPr>
                  <w:rFonts w:ascii="Times New Roman" w:hAnsi="Times New Roman"/>
                  <w:rPrChange w:id="1142" w:author="chen siyuan" w:date="2022-03-03T16:43:00Z">
                    <w:rPr/>
                  </w:rPrChange>
                </w:rPr>
                <w:delText>b</w:delText>
              </w:r>
              <w:r w:rsidR="00D77540" w:rsidRPr="001E0409" w:rsidDel="005A7F3E">
                <w:rPr>
                  <w:rFonts w:ascii="Times New Roman" w:hAnsi="Times New Roman" w:hint="eastAsia"/>
                  <w:rPrChange w:id="1143" w:author="chen siyuan" w:date="2022-03-03T16:43:00Z">
                    <w:rPr>
                      <w:rFonts w:hint="eastAsia"/>
                    </w:rPr>
                  </w:rPrChange>
                </w:rPr>
                <w:delText>）</w:delText>
              </w:r>
              <w:r w:rsidRPr="001E0409" w:rsidDel="005A7F3E">
                <w:rPr>
                  <w:rFonts w:ascii="Times New Roman" w:hAnsi="Times New Roman" w:hint="eastAsia"/>
                  <w:rPrChange w:id="1144" w:author="chen siyuan" w:date="2022-03-03T16:43:00Z">
                    <w:rPr>
                      <w:rFonts w:hint="eastAsia"/>
                    </w:rPr>
                  </w:rPrChange>
                </w:rPr>
                <w:delText>。</w:delText>
              </w:r>
              <w:r w:rsidRPr="001E0409" w:rsidDel="005A7F3E">
                <w:rPr>
                  <w:rFonts w:ascii="Times New Roman" w:hAnsi="Times New Roman"/>
                  <w:rPrChange w:id="1145" w:author="chen siyuan" w:date="2022-03-03T16:43:00Z">
                    <w:rPr/>
                  </w:rPrChange>
                </w:rPr>
                <w:delText xml:space="preserve"> </w:delText>
              </w:r>
            </w:del>
          </w:p>
          <w:p w14:paraId="4C61398D" w14:textId="2EA1EEC5" w:rsidR="002D2695" w:rsidRPr="001E0409" w:rsidDel="005A7F3E" w:rsidRDefault="002D2695">
            <w:pPr>
              <w:pStyle w:val="a8"/>
              <w:numPr>
                <w:ilvl w:val="0"/>
                <w:numId w:val="3"/>
              </w:numPr>
              <w:spacing w:line="312" w:lineRule="auto"/>
              <w:ind w:firstLine="420"/>
              <w:rPr>
                <w:del w:id="1146" w:author="chen siyuan" w:date="2022-02-22T23:07:00Z"/>
                <w:rFonts w:ascii="Times New Roman" w:eastAsia="宋体" w:hAnsi="Times New Roman"/>
                <w:b/>
                <w:bCs/>
              </w:rPr>
              <w:pPrChange w:id="1147" w:author="chen siyuan" w:date="2022-02-25T14:43:00Z">
                <w:pPr>
                  <w:pStyle w:val="a8"/>
                  <w:numPr>
                    <w:numId w:val="3"/>
                  </w:numPr>
                  <w:spacing w:line="312" w:lineRule="auto"/>
                  <w:ind w:left="840" w:firstLineChars="0" w:hanging="420"/>
                </w:pPr>
              </w:pPrChange>
            </w:pPr>
            <w:del w:id="1148" w:author="chen siyuan" w:date="2022-02-22T23:07:00Z">
              <w:r w:rsidRPr="001E0409" w:rsidDel="005A7F3E">
                <w:rPr>
                  <w:rFonts w:ascii="Times New Roman" w:hAnsi="Times New Roman" w:hint="eastAsia"/>
                  <w:b/>
                  <w:bCs/>
                  <w:rPrChange w:id="1149" w:author="chen siyuan" w:date="2022-03-03T16:43:00Z">
                    <w:rPr>
                      <w:rFonts w:hint="eastAsia"/>
                      <w:b/>
                      <w:bCs/>
                    </w:rPr>
                  </w:rPrChange>
                </w:rPr>
                <w:delText>数据分布多样性</w:delText>
              </w:r>
            </w:del>
            <w:del w:id="1150" w:author="chen siyuan" w:date="2022-02-22T16:37:00Z">
              <w:r w:rsidRPr="001E0409" w:rsidDel="003C3594">
                <w:rPr>
                  <w:rFonts w:ascii="Times New Roman" w:hAnsi="Times New Roman" w:hint="eastAsia"/>
                  <w:b/>
                  <w:bCs/>
                  <w:rPrChange w:id="1151" w:author="chen siyuan" w:date="2022-03-03T16:43:00Z">
                    <w:rPr>
                      <w:rFonts w:hint="eastAsia"/>
                      <w:b/>
                      <w:bCs/>
                    </w:rPr>
                  </w:rPrChange>
                </w:rPr>
                <w:delText>。</w:delText>
              </w:r>
            </w:del>
          </w:p>
          <w:p w14:paraId="504AC184" w14:textId="2745615C" w:rsidR="0009552A" w:rsidRPr="001E0409" w:rsidDel="005A7F3E" w:rsidRDefault="002D2695">
            <w:pPr>
              <w:pStyle w:val="a7"/>
              <w:ind w:firstLineChars="200" w:firstLine="400"/>
              <w:jc w:val="center"/>
              <w:rPr>
                <w:del w:id="1152" w:author="chen siyuan" w:date="2022-02-22T23:07:00Z"/>
                <w:rFonts w:ascii="Times New Roman" w:hAnsi="Times New Roman"/>
                <w:sz w:val="18"/>
                <w:szCs w:val="18"/>
                <w:rPrChange w:id="1153" w:author="chen siyuan" w:date="2022-03-03T16:43:00Z">
                  <w:rPr>
                    <w:del w:id="1154" w:author="chen siyuan" w:date="2022-02-22T23:07:00Z"/>
                    <w:rFonts w:ascii="Times New Roman" w:eastAsia="宋体" w:hAnsi="Times New Roman"/>
                  </w:rPr>
                </w:rPrChange>
              </w:rPr>
              <w:pPrChange w:id="1155" w:author="chen siyuan" w:date="2022-02-25T14:43:00Z">
                <w:pPr>
                  <w:pStyle w:val="a8"/>
                  <w:spacing w:line="312" w:lineRule="auto"/>
                  <w:ind w:left="420" w:firstLineChars="0" w:firstLine="0"/>
                </w:pPr>
              </w:pPrChange>
            </w:pPr>
            <w:del w:id="1156" w:author="chen siyuan" w:date="2022-02-22T23:07:00Z">
              <w:r w:rsidRPr="001E0409" w:rsidDel="005A7F3E">
                <w:rPr>
                  <w:rFonts w:ascii="Times New Roman" w:hAnsi="Times New Roman" w:hint="eastAsia"/>
                  <w:rPrChange w:id="1157" w:author="chen siyuan" w:date="2022-03-03T16:43:00Z">
                    <w:rPr>
                      <w:rFonts w:hint="eastAsia"/>
                      <w:sz w:val="20"/>
                      <w:szCs w:val="20"/>
                    </w:rPr>
                  </w:rPrChange>
                </w:rPr>
                <w:delText>全脑各区域都有血管存在，而不同区域的细胞结构不尽相同，这就给分割网络的泛化性带来了不小的挑战。</w:delText>
              </w:r>
            </w:del>
            <w:del w:id="1158" w:author="chen siyuan" w:date="2022-02-22T16:50:00Z">
              <w:r w:rsidRPr="001E0409" w:rsidDel="00CE73E7">
                <w:rPr>
                  <w:rFonts w:ascii="Times New Roman" w:hAnsi="Times New Roman" w:hint="eastAsia"/>
                  <w:rPrChange w:id="1159" w:author="chen siyuan" w:date="2022-03-03T16:43:00Z">
                    <w:rPr>
                      <w:rFonts w:hint="eastAsia"/>
                      <w:sz w:val="20"/>
                      <w:szCs w:val="20"/>
                    </w:rPr>
                  </w:rPrChange>
                </w:rPr>
                <w:delText>经过实验，发现确实</w:delText>
              </w:r>
            </w:del>
            <w:del w:id="1160" w:author="chen siyuan" w:date="2022-02-22T23:07:00Z">
              <w:r w:rsidRPr="001E0409" w:rsidDel="005A7F3E">
                <w:rPr>
                  <w:rFonts w:ascii="Times New Roman" w:hAnsi="Times New Roman" w:hint="eastAsia"/>
                  <w:rPrChange w:id="1161" w:author="chen siyuan" w:date="2022-03-03T16:43:00Z">
                    <w:rPr>
                      <w:rFonts w:hint="eastAsia"/>
                      <w:sz w:val="20"/>
                      <w:szCs w:val="20"/>
                    </w:rPr>
                  </w:rPrChange>
                </w:rPr>
                <w:delText>有</w:delText>
              </w:r>
            </w:del>
            <w:del w:id="1162" w:author="chen siyuan" w:date="2022-02-22T16:50:00Z">
              <w:r w:rsidRPr="001E0409" w:rsidDel="00CE73E7">
                <w:rPr>
                  <w:rFonts w:ascii="Times New Roman" w:hAnsi="Times New Roman" w:hint="eastAsia"/>
                  <w:rPrChange w:id="1163" w:author="chen siyuan" w:date="2022-03-03T16:43:00Z">
                    <w:rPr>
                      <w:rFonts w:hint="eastAsia"/>
                      <w:sz w:val="20"/>
                      <w:szCs w:val="20"/>
                    </w:rPr>
                  </w:rPrChange>
                </w:rPr>
                <w:delText>部分</w:delText>
              </w:r>
            </w:del>
            <w:del w:id="1164" w:author="chen siyuan" w:date="2022-02-22T23:07:00Z">
              <w:r w:rsidRPr="001E0409" w:rsidDel="005A7F3E">
                <w:rPr>
                  <w:rFonts w:ascii="Times New Roman" w:hAnsi="Times New Roman" w:hint="eastAsia"/>
                  <w:rPrChange w:id="1165" w:author="chen siyuan" w:date="2022-03-03T16:43:00Z">
                    <w:rPr>
                      <w:rFonts w:hint="eastAsia"/>
                      <w:sz w:val="20"/>
                      <w:szCs w:val="20"/>
                    </w:rPr>
                  </w:rPrChange>
                </w:rPr>
                <w:delText>区域的平面特征和血管相似，容易被错检。如图</w:delText>
              </w:r>
              <w:r w:rsidR="007E330E" w:rsidRPr="001E0409" w:rsidDel="005A7F3E">
                <w:rPr>
                  <w:rFonts w:ascii="Times New Roman" w:hAnsi="Times New Roman"/>
                  <w:rPrChange w:id="1166" w:author="chen siyuan" w:date="2022-03-03T16:43:00Z">
                    <w:rPr/>
                  </w:rPrChange>
                </w:rPr>
                <w:delText>4</w:delText>
              </w:r>
              <w:r w:rsidR="007E330E" w:rsidRPr="001E0409" w:rsidDel="005A7F3E">
                <w:rPr>
                  <w:rFonts w:ascii="Times New Roman" w:hAnsi="Times New Roman" w:hint="eastAsia"/>
                  <w:rPrChange w:id="1167" w:author="chen siyuan" w:date="2022-03-03T16:43:00Z">
                    <w:rPr>
                      <w:rFonts w:hint="eastAsia"/>
                      <w:sz w:val="20"/>
                      <w:szCs w:val="20"/>
                    </w:rPr>
                  </w:rPrChange>
                </w:rPr>
                <w:delText>（</w:delText>
              </w:r>
              <w:r w:rsidR="007E330E" w:rsidRPr="001E0409" w:rsidDel="005A7F3E">
                <w:rPr>
                  <w:rFonts w:ascii="Times New Roman" w:hAnsi="Times New Roman"/>
                  <w:rPrChange w:id="1168" w:author="chen siyuan" w:date="2022-03-03T16:43:00Z">
                    <w:rPr/>
                  </w:rPrChange>
                </w:rPr>
                <w:delText>c</w:delText>
              </w:r>
              <w:r w:rsidR="007E330E" w:rsidRPr="001E0409" w:rsidDel="005A7F3E">
                <w:rPr>
                  <w:rFonts w:ascii="Times New Roman" w:hAnsi="Times New Roman" w:hint="eastAsia"/>
                  <w:rPrChange w:id="1169" w:author="chen siyuan" w:date="2022-03-03T16:43:00Z">
                    <w:rPr>
                      <w:rFonts w:hint="eastAsia"/>
                      <w:sz w:val="20"/>
                      <w:szCs w:val="20"/>
                    </w:rPr>
                  </w:rPrChange>
                </w:rPr>
                <w:delText>）</w:delText>
              </w:r>
              <w:r w:rsidRPr="001E0409" w:rsidDel="005A7F3E">
                <w:rPr>
                  <w:rFonts w:ascii="Times New Roman" w:hAnsi="Times New Roman" w:hint="eastAsia"/>
                  <w:rPrChange w:id="1170" w:author="chen siyuan" w:date="2022-03-03T16:43:00Z">
                    <w:rPr>
                      <w:rFonts w:hint="eastAsia"/>
                      <w:sz w:val="20"/>
                      <w:szCs w:val="20"/>
                    </w:rPr>
                  </w:rPrChange>
                </w:rPr>
                <w:delText>，该区域的细胞也具有内部平滑的特点，因此很容易被误检。</w:delText>
              </w:r>
            </w:del>
          </w:p>
          <w:p w14:paraId="1EF4A3EC" w14:textId="1CAE1788" w:rsidR="002D2695" w:rsidRPr="001E0409" w:rsidDel="005A7F3E" w:rsidRDefault="008D450E">
            <w:pPr>
              <w:keepNext/>
              <w:spacing w:line="312" w:lineRule="auto"/>
              <w:ind w:firstLineChars="200" w:firstLine="420"/>
              <w:jc w:val="center"/>
              <w:rPr>
                <w:del w:id="1171" w:author="chen siyuan" w:date="2022-02-22T23:07:00Z"/>
                <w:noProof/>
              </w:rPr>
              <w:pPrChange w:id="1172" w:author="chen siyuan" w:date="2022-02-25T14:43:00Z">
                <w:pPr>
                  <w:keepNext/>
                  <w:spacing w:line="312" w:lineRule="auto"/>
                  <w:jc w:val="center"/>
                </w:pPr>
              </w:pPrChange>
            </w:pPr>
            <w:del w:id="1173" w:author="chen siyuan" w:date="2022-02-22T23:07:00Z">
              <w:r>
                <w:rPr>
                  <w:noProof/>
                  <w:rPrChange w:id="1174" w:author="chen siyuan" w:date="2022-03-03T16:43:00Z">
                    <w:rPr>
                      <w:noProof/>
                    </w:rPr>
                  </w:rPrChange>
                </w:rPr>
                <w:drawing>
                  <wp:inline distT="0" distB="0" distL="0" distR="0" wp14:anchorId="6517609C" wp14:editId="63039D15">
                    <wp:extent cx="2008505" cy="1831340"/>
                    <wp:effectExtent l="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08505" cy="1831340"/>
                            </a:xfrm>
                            <a:prstGeom prst="rect">
                              <a:avLst/>
                            </a:prstGeom>
                            <a:noFill/>
                            <a:ln>
                              <a:noFill/>
                            </a:ln>
                          </pic:spPr>
                        </pic:pic>
                      </a:graphicData>
                    </a:graphic>
                  </wp:inline>
                </w:drawing>
              </w:r>
              <w:r w:rsidR="00D77540" w:rsidRPr="001E0409" w:rsidDel="005A7F3E">
                <w:rPr>
                  <w:noProof/>
                </w:rPr>
                <w:delText xml:space="preserve"> </w:delText>
              </w:r>
              <w:r>
                <w:rPr>
                  <w:noProof/>
                  <w:rPrChange w:id="1175" w:author="chen siyuan" w:date="2022-03-03T16:43:00Z">
                    <w:rPr>
                      <w:noProof/>
                    </w:rPr>
                  </w:rPrChange>
                </w:rPr>
                <w:drawing>
                  <wp:inline distT="0" distB="0" distL="0" distR="0" wp14:anchorId="42738365" wp14:editId="2F5D1D94">
                    <wp:extent cx="1826260" cy="1828800"/>
                    <wp:effectExtent l="0" t="0" r="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6260" cy="1828800"/>
                            </a:xfrm>
                            <a:prstGeom prst="rect">
                              <a:avLst/>
                            </a:prstGeom>
                            <a:noFill/>
                            <a:ln>
                              <a:noFill/>
                            </a:ln>
                          </pic:spPr>
                        </pic:pic>
                      </a:graphicData>
                    </a:graphic>
                  </wp:inline>
                </w:drawing>
              </w:r>
              <w:r w:rsidR="00595EB9" w:rsidRPr="001E0409" w:rsidDel="005A7F3E">
                <w:rPr>
                  <w:noProof/>
                </w:rPr>
                <w:delText xml:space="preserve"> </w:delText>
              </w:r>
              <w:r>
                <w:rPr>
                  <w:noProof/>
                  <w:rPrChange w:id="1176" w:author="chen siyuan" w:date="2022-03-03T16:43:00Z">
                    <w:rPr>
                      <w:noProof/>
                    </w:rPr>
                  </w:rPrChange>
                </w:rPr>
                <w:drawing>
                  <wp:inline distT="0" distB="0" distL="0" distR="0" wp14:anchorId="59218071" wp14:editId="5F06373E">
                    <wp:extent cx="1931035" cy="18345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31035" cy="1834515"/>
                            </a:xfrm>
                            <a:prstGeom prst="rect">
                              <a:avLst/>
                            </a:prstGeom>
                            <a:noFill/>
                            <a:ln>
                              <a:noFill/>
                            </a:ln>
                          </pic:spPr>
                        </pic:pic>
                      </a:graphicData>
                    </a:graphic>
                  </wp:inline>
                </w:drawing>
              </w:r>
            </w:del>
          </w:p>
          <w:p w14:paraId="31C5096E" w14:textId="7A9FF7DA" w:rsidR="00CD1BE6" w:rsidRPr="001E0409" w:rsidDel="005A7F3E" w:rsidRDefault="00CD1BE6">
            <w:pPr>
              <w:keepNext/>
              <w:numPr>
                <w:ilvl w:val="0"/>
                <w:numId w:val="17"/>
              </w:numPr>
              <w:ind w:firstLineChars="200" w:firstLine="420"/>
              <w:jc w:val="center"/>
              <w:rPr>
                <w:del w:id="1177" w:author="chen siyuan" w:date="2022-02-22T23:07:00Z"/>
              </w:rPr>
              <w:pPrChange w:id="1178" w:author="chen siyuan" w:date="2022-02-25T14:43:00Z">
                <w:pPr>
                  <w:keepNext/>
                  <w:numPr>
                    <w:numId w:val="17"/>
                  </w:numPr>
                  <w:spacing w:line="312" w:lineRule="auto"/>
                  <w:ind w:left="720" w:hanging="720"/>
                  <w:jc w:val="center"/>
                </w:pPr>
              </w:pPrChange>
            </w:pPr>
            <w:del w:id="1179" w:author="chen siyuan" w:date="2022-02-22T23:07:00Z">
              <w:r w:rsidRPr="001E0409" w:rsidDel="005A7F3E">
                <w:delText xml:space="preserve"> </w:delText>
              </w:r>
              <w:r w:rsidRPr="001E0409" w:rsidDel="005A7F3E">
                <w:rPr>
                  <w:rFonts w:hint="eastAsia"/>
                </w:rPr>
                <w:delText>（</w:delText>
              </w:r>
              <w:r w:rsidRPr="001E0409" w:rsidDel="005A7F3E">
                <w:delText>b</w:delText>
              </w:r>
              <w:r w:rsidRPr="001E0409" w:rsidDel="005A7F3E">
                <w:rPr>
                  <w:rFonts w:hint="eastAsia"/>
                </w:rPr>
                <w:delText>）</w:delText>
              </w:r>
              <w:r w:rsidRPr="001E0409" w:rsidDel="005A7F3E">
                <w:delText xml:space="preserve">  </w:delText>
              </w:r>
              <w:r w:rsidRPr="001E0409" w:rsidDel="005A7F3E">
                <w:rPr>
                  <w:rFonts w:hint="eastAsia"/>
                </w:rPr>
                <w:delText>（</w:delText>
              </w:r>
              <w:r w:rsidR="0007131F" w:rsidRPr="001E0409" w:rsidDel="005A7F3E">
                <w:delText>c</w:delText>
              </w:r>
              <w:r w:rsidRPr="001E0409" w:rsidDel="005A7F3E">
                <w:rPr>
                  <w:rFonts w:hint="eastAsia"/>
                </w:rPr>
                <w:delText>）</w:delText>
              </w:r>
            </w:del>
          </w:p>
          <w:p w14:paraId="1D7EFCA8" w14:textId="17C522A7" w:rsidR="002D2695" w:rsidRPr="001E0409" w:rsidDel="00772A57" w:rsidRDefault="002D2695">
            <w:pPr>
              <w:pStyle w:val="a7"/>
              <w:ind w:firstLineChars="200" w:firstLine="360"/>
              <w:jc w:val="center"/>
              <w:rPr>
                <w:del w:id="1180" w:author="chen siyuan" w:date="2022-02-22T20:13:00Z"/>
                <w:rFonts w:ascii="Times New Roman" w:hAnsi="Times New Roman"/>
                <w:sz w:val="18"/>
                <w:szCs w:val="18"/>
              </w:rPr>
              <w:pPrChange w:id="1181" w:author="chen siyuan" w:date="2022-02-25T14:43:00Z">
                <w:pPr>
                  <w:pStyle w:val="a7"/>
                  <w:spacing w:line="312" w:lineRule="auto"/>
                  <w:jc w:val="center"/>
                </w:pPr>
              </w:pPrChange>
            </w:pPr>
            <w:del w:id="1182" w:author="chen siyuan" w:date="2022-02-22T23:07:00Z">
              <w:r w:rsidRPr="001E0409" w:rsidDel="005A7F3E">
                <w:rPr>
                  <w:rFonts w:ascii="Times New Roman" w:hAnsi="Times New Roman" w:hint="eastAsia"/>
                  <w:sz w:val="18"/>
                  <w:szCs w:val="18"/>
                  <w:rPrChange w:id="1183" w:author="chen siyuan" w:date="2022-03-03T16:43:00Z">
                    <w:rPr>
                      <w:rFonts w:hint="eastAsia"/>
                      <w:sz w:val="18"/>
                      <w:szCs w:val="18"/>
                    </w:rPr>
                  </w:rPrChange>
                </w:rPr>
                <w:delText>图</w:delText>
              </w:r>
              <w:r w:rsidRPr="001E0409" w:rsidDel="005A7F3E">
                <w:rPr>
                  <w:rFonts w:ascii="Times New Roman" w:hAnsi="Times New Roman"/>
                  <w:sz w:val="18"/>
                  <w:szCs w:val="18"/>
                  <w:rPrChange w:id="1184" w:author="chen siyuan" w:date="2022-03-03T16:43:00Z">
                    <w:rPr>
                      <w:sz w:val="18"/>
                      <w:szCs w:val="18"/>
                    </w:rPr>
                  </w:rPrChange>
                </w:rPr>
                <w:delText xml:space="preserve"> </w:delText>
              </w:r>
              <w:r w:rsidRPr="001E0409" w:rsidDel="005A7F3E">
                <w:rPr>
                  <w:rFonts w:ascii="Times New Roman" w:hAnsi="Times New Roman" w:hint="eastAsia"/>
                  <w:sz w:val="18"/>
                  <w:szCs w:val="18"/>
                  <w:rPrChange w:id="1185" w:author="chen siyuan" w:date="2022-03-03T16:43:00Z">
                    <w:rPr>
                      <w:rFonts w:hint="eastAsia"/>
                      <w:sz w:val="18"/>
                      <w:szCs w:val="18"/>
                    </w:rPr>
                  </w:rPrChange>
                </w:rPr>
                <w:fldChar w:fldCharType="begin"/>
              </w:r>
              <w:r w:rsidRPr="001E0409" w:rsidDel="005A7F3E">
                <w:rPr>
                  <w:rFonts w:ascii="Times New Roman" w:hAnsi="Times New Roman"/>
                  <w:sz w:val="18"/>
                  <w:szCs w:val="18"/>
                  <w:rPrChange w:id="1186" w:author="chen siyuan" w:date="2022-03-03T16:43:00Z">
                    <w:rPr>
                      <w:sz w:val="18"/>
                      <w:szCs w:val="18"/>
                    </w:rPr>
                  </w:rPrChange>
                </w:rPr>
                <w:delInstrText xml:space="preserve"> SEQ </w:delInstrText>
              </w:r>
              <w:r w:rsidRPr="001E0409" w:rsidDel="005A7F3E">
                <w:rPr>
                  <w:rFonts w:ascii="Times New Roman" w:hAnsi="Times New Roman" w:hint="eastAsia"/>
                  <w:sz w:val="18"/>
                  <w:szCs w:val="18"/>
                  <w:rPrChange w:id="1187" w:author="chen siyuan" w:date="2022-03-03T16:43:00Z">
                    <w:rPr>
                      <w:rFonts w:hint="eastAsia"/>
                      <w:sz w:val="18"/>
                      <w:szCs w:val="18"/>
                    </w:rPr>
                  </w:rPrChange>
                </w:rPr>
                <w:delInstrText>图</w:delInstrText>
              </w:r>
              <w:r w:rsidRPr="001E0409" w:rsidDel="005A7F3E">
                <w:rPr>
                  <w:rFonts w:ascii="Times New Roman" w:hAnsi="Times New Roman"/>
                  <w:sz w:val="18"/>
                  <w:szCs w:val="18"/>
                  <w:rPrChange w:id="1188" w:author="chen siyuan" w:date="2022-03-03T16:43:00Z">
                    <w:rPr>
                      <w:sz w:val="18"/>
                      <w:szCs w:val="18"/>
                    </w:rPr>
                  </w:rPrChange>
                </w:rPr>
                <w:delInstrText xml:space="preserve"> \* ARABIC </w:delInstrText>
              </w:r>
              <w:r w:rsidRPr="001E0409" w:rsidDel="005A7F3E">
                <w:rPr>
                  <w:rFonts w:ascii="Times New Roman" w:hAnsi="Times New Roman" w:hint="eastAsia"/>
                  <w:sz w:val="18"/>
                  <w:szCs w:val="18"/>
                  <w:rPrChange w:id="1189" w:author="chen siyuan" w:date="2022-03-03T16:43:00Z">
                    <w:rPr>
                      <w:rFonts w:hint="eastAsia"/>
                      <w:sz w:val="18"/>
                      <w:szCs w:val="18"/>
                    </w:rPr>
                  </w:rPrChange>
                </w:rPr>
                <w:fldChar w:fldCharType="separate"/>
              </w:r>
              <w:r w:rsidR="00E620B7" w:rsidRPr="001E0409" w:rsidDel="005A7F3E">
                <w:rPr>
                  <w:rFonts w:ascii="Times New Roman" w:hAnsi="Times New Roman"/>
                  <w:noProof/>
                  <w:sz w:val="18"/>
                  <w:szCs w:val="18"/>
                  <w:rPrChange w:id="1190" w:author="chen siyuan" w:date="2022-03-03T16:43:00Z">
                    <w:rPr>
                      <w:noProof/>
                      <w:sz w:val="18"/>
                      <w:szCs w:val="18"/>
                    </w:rPr>
                  </w:rPrChange>
                </w:rPr>
                <w:delText>4</w:delText>
              </w:r>
              <w:r w:rsidRPr="001E0409" w:rsidDel="005A7F3E">
                <w:rPr>
                  <w:rFonts w:ascii="Times New Roman" w:hAnsi="Times New Roman" w:hint="eastAsia"/>
                  <w:sz w:val="18"/>
                  <w:szCs w:val="18"/>
                  <w:rPrChange w:id="1191" w:author="chen siyuan" w:date="2022-03-03T16:43:00Z">
                    <w:rPr>
                      <w:rFonts w:hint="eastAsia"/>
                      <w:sz w:val="18"/>
                      <w:szCs w:val="18"/>
                    </w:rPr>
                  </w:rPrChange>
                </w:rPr>
                <w:fldChar w:fldCharType="end"/>
              </w:r>
              <w:r w:rsidRPr="001E0409" w:rsidDel="005A7F3E">
                <w:rPr>
                  <w:rFonts w:ascii="Times New Roman" w:hAnsi="Times New Roman"/>
                  <w:sz w:val="18"/>
                  <w:szCs w:val="18"/>
                  <w:rPrChange w:id="1192" w:author="chen siyuan" w:date="2022-03-03T16:43:00Z">
                    <w:rPr>
                      <w:sz w:val="18"/>
                      <w:szCs w:val="18"/>
                    </w:rPr>
                  </w:rPrChange>
                </w:rPr>
                <w:delText xml:space="preserve"> </w:delText>
              </w:r>
            </w:del>
            <w:del w:id="1193" w:author="chen siyuan" w:date="2022-02-22T20:18:00Z">
              <w:r w:rsidRPr="001E0409" w:rsidDel="005C493E">
                <w:rPr>
                  <w:rFonts w:ascii="Times New Roman" w:hAnsi="Times New Roman"/>
                  <w:sz w:val="18"/>
                  <w:szCs w:val="18"/>
                  <w:rPrChange w:id="1194" w:author="chen siyuan" w:date="2022-03-03T16:43:00Z">
                    <w:rPr>
                      <w:sz w:val="18"/>
                      <w:szCs w:val="18"/>
                    </w:rPr>
                  </w:rPrChange>
                </w:rPr>
                <w:delText xml:space="preserve"> </w:delText>
              </w:r>
            </w:del>
            <w:del w:id="1195" w:author="chen siyuan" w:date="2022-02-22T20:12:00Z">
              <w:r w:rsidRPr="001E0409" w:rsidDel="00772A57">
                <w:rPr>
                  <w:rFonts w:ascii="Times New Roman" w:hAnsi="Times New Roman" w:hint="eastAsia"/>
                  <w:sz w:val="18"/>
                  <w:szCs w:val="18"/>
                  <w:rPrChange w:id="1196" w:author="chen siyuan" w:date="2022-03-03T16:43:00Z">
                    <w:rPr>
                      <w:rFonts w:hint="eastAsia"/>
                      <w:sz w:val="18"/>
                      <w:szCs w:val="18"/>
                    </w:rPr>
                  </w:rPrChange>
                </w:rPr>
                <w:delText>不同粗细的血管示例，左图是一个块中的血管示例</w:delText>
              </w:r>
            </w:del>
            <w:del w:id="1197" w:author="chen siyuan" w:date="2022-02-22T20:13:00Z">
              <w:r w:rsidRPr="001E0409" w:rsidDel="00772A57">
                <w:rPr>
                  <w:rFonts w:ascii="Times New Roman" w:hAnsi="Times New Roman" w:hint="eastAsia"/>
                  <w:sz w:val="18"/>
                  <w:szCs w:val="18"/>
                  <w:rPrChange w:id="1198" w:author="chen siyuan" w:date="2022-03-03T16:43:00Z">
                    <w:rPr>
                      <w:rFonts w:hint="eastAsia"/>
                      <w:sz w:val="18"/>
                      <w:szCs w:val="18"/>
                    </w:rPr>
                  </w:rPrChange>
                </w:rPr>
                <w:delText>，右图是放大后的小血管</w:delText>
              </w:r>
            </w:del>
          </w:p>
          <w:p w14:paraId="04EDDCE0" w14:textId="00CF1A5E" w:rsidR="002D2695" w:rsidRPr="001E0409" w:rsidDel="005A7F3E" w:rsidRDefault="002D2695">
            <w:pPr>
              <w:pStyle w:val="a7"/>
              <w:ind w:firstLineChars="200" w:firstLine="360"/>
              <w:jc w:val="center"/>
              <w:rPr>
                <w:del w:id="1199" w:author="chen siyuan" w:date="2022-02-22T23:07:00Z"/>
                <w:rFonts w:ascii="Times New Roman" w:hAnsi="Times New Roman"/>
                <w:sz w:val="18"/>
                <w:szCs w:val="18"/>
                <w:rPrChange w:id="1200" w:author="chen siyuan" w:date="2022-03-03T16:43:00Z">
                  <w:rPr>
                    <w:del w:id="1201" w:author="chen siyuan" w:date="2022-02-22T23:07:00Z"/>
                    <w:rFonts w:ascii="Times New Roman" w:hAnsi="Times New Roman"/>
                    <w:color w:val="FF0000"/>
                    <w:sz w:val="18"/>
                    <w:szCs w:val="18"/>
                  </w:rPr>
                </w:rPrChange>
              </w:rPr>
              <w:pPrChange w:id="1202" w:author="chen siyuan" w:date="2022-02-25T14:43:00Z">
                <w:pPr>
                  <w:pStyle w:val="a7"/>
                  <w:spacing w:line="312" w:lineRule="auto"/>
                  <w:jc w:val="center"/>
                </w:pPr>
              </w:pPrChange>
            </w:pPr>
            <w:del w:id="1203" w:author="chen siyuan" w:date="2022-02-22T20:13:00Z">
              <w:r w:rsidRPr="001E0409" w:rsidDel="00772A57">
                <w:rPr>
                  <w:rFonts w:ascii="Times New Roman" w:hAnsi="Times New Roman" w:hint="eastAsia"/>
                  <w:sz w:val="18"/>
                  <w:szCs w:val="18"/>
                  <w:rPrChange w:id="1204" w:author="chen siyuan" w:date="2022-03-03T16:43:00Z">
                    <w:rPr>
                      <w:rFonts w:hint="eastAsia"/>
                      <w:color w:val="FF0000"/>
                      <w:sz w:val="18"/>
                      <w:szCs w:val="18"/>
                    </w:rPr>
                  </w:rPrChange>
                </w:rPr>
                <w:delText>图</w:delText>
              </w:r>
              <w:r w:rsidRPr="001E0409" w:rsidDel="00772A57">
                <w:rPr>
                  <w:rFonts w:ascii="Times New Roman" w:hAnsi="Times New Roman"/>
                  <w:sz w:val="18"/>
                  <w:szCs w:val="18"/>
                  <w:rPrChange w:id="1205" w:author="chen siyuan" w:date="2022-03-03T16:43:00Z">
                    <w:rPr>
                      <w:color w:val="FF0000"/>
                      <w:sz w:val="18"/>
                      <w:szCs w:val="18"/>
                    </w:rPr>
                  </w:rPrChange>
                </w:rPr>
                <w:delText xml:space="preserve"> </w:delText>
              </w:r>
              <w:r w:rsidRPr="001E0409" w:rsidDel="00772A57">
                <w:rPr>
                  <w:rFonts w:ascii="Times New Roman" w:hAnsi="Times New Roman" w:hint="eastAsia"/>
                  <w:sz w:val="18"/>
                  <w:szCs w:val="18"/>
                  <w:rPrChange w:id="1206" w:author="chen siyuan" w:date="2022-03-03T16:43:00Z">
                    <w:rPr>
                      <w:rFonts w:hint="eastAsia"/>
                      <w:color w:val="FF0000"/>
                      <w:sz w:val="18"/>
                      <w:szCs w:val="18"/>
                    </w:rPr>
                  </w:rPrChange>
                </w:rPr>
                <w:fldChar w:fldCharType="begin"/>
              </w:r>
              <w:r w:rsidRPr="001E0409" w:rsidDel="00772A57">
                <w:rPr>
                  <w:rFonts w:ascii="Times New Roman" w:hAnsi="Times New Roman"/>
                  <w:sz w:val="18"/>
                  <w:szCs w:val="18"/>
                  <w:rPrChange w:id="1207" w:author="chen siyuan" w:date="2022-03-03T16:43:00Z">
                    <w:rPr>
                      <w:color w:val="FF0000"/>
                      <w:sz w:val="18"/>
                      <w:szCs w:val="18"/>
                    </w:rPr>
                  </w:rPrChange>
                </w:rPr>
                <w:delInstrText xml:space="preserve"> SEQ </w:delInstrText>
              </w:r>
              <w:r w:rsidRPr="001E0409" w:rsidDel="00772A57">
                <w:rPr>
                  <w:rFonts w:ascii="Times New Roman" w:hAnsi="Times New Roman" w:hint="eastAsia"/>
                  <w:sz w:val="18"/>
                  <w:szCs w:val="18"/>
                  <w:rPrChange w:id="1208" w:author="chen siyuan" w:date="2022-03-03T16:43:00Z">
                    <w:rPr>
                      <w:rFonts w:hint="eastAsia"/>
                      <w:color w:val="FF0000"/>
                      <w:sz w:val="18"/>
                      <w:szCs w:val="18"/>
                    </w:rPr>
                  </w:rPrChange>
                </w:rPr>
                <w:delInstrText>图</w:delInstrText>
              </w:r>
              <w:r w:rsidRPr="001E0409" w:rsidDel="00772A57">
                <w:rPr>
                  <w:rFonts w:ascii="Times New Roman" w:hAnsi="Times New Roman"/>
                  <w:sz w:val="18"/>
                  <w:szCs w:val="18"/>
                  <w:rPrChange w:id="1209" w:author="chen siyuan" w:date="2022-03-03T16:43:00Z">
                    <w:rPr>
                      <w:color w:val="FF0000"/>
                      <w:sz w:val="18"/>
                      <w:szCs w:val="18"/>
                    </w:rPr>
                  </w:rPrChange>
                </w:rPr>
                <w:delInstrText xml:space="preserve"> \* ARABIC </w:delInstrText>
              </w:r>
              <w:r w:rsidRPr="001E0409" w:rsidDel="00772A57">
                <w:rPr>
                  <w:rFonts w:ascii="Times New Roman" w:hAnsi="Times New Roman" w:hint="eastAsia"/>
                  <w:sz w:val="18"/>
                  <w:szCs w:val="18"/>
                  <w:rPrChange w:id="1210" w:author="chen siyuan" w:date="2022-03-03T16:43:00Z">
                    <w:rPr>
                      <w:rFonts w:hint="eastAsia"/>
                      <w:color w:val="FF0000"/>
                      <w:sz w:val="18"/>
                      <w:szCs w:val="18"/>
                    </w:rPr>
                  </w:rPrChange>
                </w:rPr>
                <w:fldChar w:fldCharType="separate"/>
              </w:r>
              <w:r w:rsidR="00E620B7" w:rsidRPr="001E0409" w:rsidDel="00772A57">
                <w:rPr>
                  <w:rFonts w:ascii="Times New Roman" w:hAnsi="Times New Roman"/>
                  <w:noProof/>
                  <w:sz w:val="18"/>
                  <w:szCs w:val="18"/>
                  <w:rPrChange w:id="1211" w:author="chen siyuan" w:date="2022-03-03T16:43:00Z">
                    <w:rPr>
                      <w:noProof/>
                      <w:color w:val="FF0000"/>
                      <w:sz w:val="18"/>
                      <w:szCs w:val="18"/>
                    </w:rPr>
                  </w:rPrChange>
                </w:rPr>
                <w:delText>5</w:delText>
              </w:r>
              <w:r w:rsidRPr="001E0409" w:rsidDel="00772A57">
                <w:rPr>
                  <w:rFonts w:ascii="Times New Roman" w:hAnsi="Times New Roman" w:hint="eastAsia"/>
                  <w:sz w:val="18"/>
                  <w:szCs w:val="18"/>
                  <w:rPrChange w:id="1212" w:author="chen siyuan" w:date="2022-03-03T16:43:00Z">
                    <w:rPr>
                      <w:rFonts w:hint="eastAsia"/>
                      <w:color w:val="FF0000"/>
                      <w:sz w:val="18"/>
                      <w:szCs w:val="18"/>
                    </w:rPr>
                  </w:rPrChange>
                </w:rPr>
                <w:fldChar w:fldCharType="end"/>
              </w:r>
              <w:r w:rsidRPr="001E0409" w:rsidDel="00772A57">
                <w:rPr>
                  <w:rFonts w:ascii="Times New Roman" w:hAnsi="Times New Roman"/>
                  <w:sz w:val="18"/>
                  <w:szCs w:val="18"/>
                  <w:rPrChange w:id="1213" w:author="chen siyuan" w:date="2022-03-03T16:43:00Z">
                    <w:rPr>
                      <w:color w:val="FF0000"/>
                      <w:sz w:val="18"/>
                      <w:szCs w:val="18"/>
                    </w:rPr>
                  </w:rPrChange>
                </w:rPr>
                <w:delText xml:space="preserve">  </w:delText>
              </w:r>
              <w:r w:rsidRPr="001E0409" w:rsidDel="00772A57">
                <w:rPr>
                  <w:rFonts w:ascii="Times New Roman" w:hAnsi="Times New Roman" w:hint="eastAsia"/>
                  <w:sz w:val="18"/>
                  <w:szCs w:val="18"/>
                  <w:rPrChange w:id="1214" w:author="chen siyuan" w:date="2022-03-03T16:43:00Z">
                    <w:rPr>
                      <w:rFonts w:hint="eastAsia"/>
                      <w:color w:val="FF0000"/>
                      <w:sz w:val="18"/>
                      <w:szCs w:val="18"/>
                    </w:rPr>
                  </w:rPrChange>
                </w:rPr>
                <w:delText>红圈内的细胞形态和血管形态相似，容易误检</w:delText>
              </w:r>
            </w:del>
          </w:p>
          <w:p w14:paraId="343F30C7" w14:textId="162A704C" w:rsidR="002D2695" w:rsidRPr="001E0409" w:rsidDel="007A6BA8" w:rsidRDefault="002D2695">
            <w:pPr>
              <w:spacing w:line="312" w:lineRule="auto"/>
              <w:ind w:firstLineChars="200" w:firstLine="422"/>
              <w:rPr>
                <w:del w:id="1215" w:author="chen siyuan" w:date="2022-02-22T23:09:00Z"/>
                <w:b/>
                <w:bCs/>
              </w:rPr>
              <w:pPrChange w:id="1216" w:author="chen siyuan" w:date="2022-02-25T14:43:00Z">
                <w:pPr>
                  <w:spacing w:line="312" w:lineRule="auto"/>
                </w:pPr>
              </w:pPrChange>
            </w:pPr>
            <w:del w:id="1217" w:author="chen siyuan" w:date="2022-02-22T23:09:00Z">
              <w:r w:rsidRPr="001E0409" w:rsidDel="007A6BA8">
                <w:rPr>
                  <w:rFonts w:hint="eastAsia"/>
                  <w:b/>
                  <w:bCs/>
                </w:rPr>
                <w:delText>（</w:delText>
              </w:r>
              <w:r w:rsidRPr="001E0409" w:rsidDel="007A6BA8">
                <w:rPr>
                  <w:b/>
                  <w:bCs/>
                </w:rPr>
                <w:delText>3</w:delText>
              </w:r>
              <w:r w:rsidRPr="001E0409" w:rsidDel="007A6BA8">
                <w:rPr>
                  <w:rFonts w:hint="eastAsia"/>
                  <w:b/>
                  <w:bCs/>
                </w:rPr>
                <w:delText>）数据标记</w:delText>
              </w:r>
            </w:del>
          </w:p>
          <w:p w14:paraId="48E27026" w14:textId="3C295345" w:rsidR="002D2695" w:rsidRPr="001E0409" w:rsidDel="00934D5C" w:rsidRDefault="002D2695">
            <w:pPr>
              <w:spacing w:line="312" w:lineRule="auto"/>
              <w:ind w:firstLineChars="200" w:firstLine="420"/>
              <w:jc w:val="left"/>
              <w:rPr>
                <w:del w:id="1218" w:author="chen siyuan" w:date="2022-02-22T20:23:00Z"/>
              </w:rPr>
              <w:pPrChange w:id="1219" w:author="chen siyuan" w:date="2022-02-25T14:45:00Z">
                <w:pPr>
                  <w:spacing w:line="312" w:lineRule="auto"/>
                </w:pPr>
              </w:pPrChange>
            </w:pPr>
            <w:del w:id="1220" w:author="chen siyuan" w:date="2022-02-22T23:09:00Z">
              <w:r w:rsidRPr="001E0409" w:rsidDel="007A6BA8">
                <w:tab/>
              </w:r>
            </w:del>
            <w:del w:id="1221" w:author="chen siyuan" w:date="2022-02-22T20:20:00Z">
              <w:r w:rsidRPr="001E0409" w:rsidDel="001D3854">
                <w:rPr>
                  <w:rFonts w:hint="eastAsia"/>
                </w:rPr>
                <w:delText>基于上述对数据的探究分析</w:delText>
              </w:r>
            </w:del>
            <w:del w:id="1222" w:author="chen siyuan" w:date="2022-02-22T20:21:00Z">
              <w:r w:rsidRPr="001E0409" w:rsidDel="00EC2208">
                <w:rPr>
                  <w:rFonts w:hint="eastAsia"/>
                </w:rPr>
                <w:delText>，我们</w:delText>
              </w:r>
            </w:del>
            <w:del w:id="1223" w:author="chen siyuan" w:date="2022-02-22T20:19:00Z">
              <w:r w:rsidRPr="001E0409" w:rsidDel="005906D4">
                <w:rPr>
                  <w:rFonts w:hint="eastAsia"/>
                </w:rPr>
                <w:delText>选取了</w:delText>
              </w:r>
            </w:del>
            <w:del w:id="1224" w:author="chen siyuan" w:date="2022-02-22T23:09:00Z">
              <w:r w:rsidRPr="001E0409" w:rsidDel="007A6BA8">
                <w:rPr>
                  <w:rFonts w:hint="eastAsia"/>
                </w:rPr>
                <w:delText>各类别的数据块进行人工标记，</w:delText>
              </w:r>
            </w:del>
            <w:del w:id="1225" w:author="chen siyuan" w:date="2022-02-25T14:45:00Z">
              <w:r w:rsidRPr="001E0409" w:rsidDel="00ED4ECA">
                <w:rPr>
                  <w:rFonts w:hint="eastAsia"/>
                </w:rPr>
                <w:delText>构成首个电镜血管</w:delText>
              </w:r>
              <w:r w:rsidR="00F65C00" w:rsidRPr="001E0409" w:rsidDel="00ED4ECA">
                <w:rPr>
                  <w:rFonts w:hint="eastAsia"/>
                </w:rPr>
                <w:delText>分割</w:delText>
              </w:r>
              <w:r w:rsidRPr="001E0409" w:rsidDel="00ED4ECA">
                <w:rPr>
                  <w:rFonts w:hint="eastAsia"/>
                </w:rPr>
                <w:delText>数据集</w:delText>
              </w:r>
            </w:del>
            <w:del w:id="1226" w:author="chen siyuan" w:date="2022-02-28T22:55:00Z">
              <w:r w:rsidRPr="001E0409" w:rsidDel="00740D50">
                <w:rPr>
                  <w:rFonts w:hint="eastAsia"/>
                </w:rPr>
                <w:delText>。</w:delText>
              </w:r>
            </w:del>
            <w:del w:id="1227" w:author="chen siyuan" w:date="2022-02-22T20:23:00Z">
              <w:r w:rsidRPr="001E0409" w:rsidDel="00934D5C">
                <w:rPr>
                  <w:rFonts w:hint="eastAsia"/>
                </w:rPr>
                <w:delText>我们共选择</w:delText>
              </w:r>
              <w:r w:rsidR="00CF0153" w:rsidRPr="001E0409" w:rsidDel="00934D5C">
                <w:rPr>
                  <w:rFonts w:hint="eastAsia"/>
                </w:rPr>
                <w:delText>了</w:delText>
              </w:r>
              <w:r w:rsidRPr="001E0409" w:rsidDel="00934D5C">
                <w:delText>30</w:delText>
              </w:r>
              <w:r w:rsidRPr="001E0409" w:rsidDel="00934D5C">
                <w:rPr>
                  <w:rFonts w:hint="eastAsia"/>
                </w:rPr>
                <w:delText>个数据块进行人工标记，详情如表</w:delText>
              </w:r>
              <w:r w:rsidRPr="001E0409" w:rsidDel="00934D5C">
                <w:delText>1</w:delText>
              </w:r>
              <w:r w:rsidRPr="001E0409" w:rsidDel="00934D5C">
                <w:rPr>
                  <w:rFonts w:hint="eastAsia"/>
                </w:rPr>
                <w:delText>。每种随机选择</w:delText>
              </w:r>
              <w:r w:rsidRPr="001E0409" w:rsidDel="00934D5C">
                <w:delText>75%</w:delText>
              </w:r>
              <w:r w:rsidRPr="001E0409" w:rsidDel="00934D5C">
                <w:rPr>
                  <w:rFonts w:hint="eastAsia"/>
                </w:rPr>
                <w:delText>做训练集，</w:delText>
              </w:r>
              <w:r w:rsidRPr="001E0409" w:rsidDel="00934D5C">
                <w:delText>25%</w:delText>
              </w:r>
              <w:r w:rsidRPr="001E0409" w:rsidDel="00934D5C">
                <w:rPr>
                  <w:rFonts w:hint="eastAsia"/>
                </w:rPr>
                <w:delText>做测试集。</w:delText>
              </w:r>
            </w:del>
          </w:p>
          <w:p w14:paraId="31F52FA8" w14:textId="72532F0C" w:rsidR="002D2695" w:rsidRPr="001E0409" w:rsidDel="00934D5C" w:rsidRDefault="002D2695">
            <w:pPr>
              <w:spacing w:line="312" w:lineRule="auto"/>
              <w:ind w:firstLineChars="200" w:firstLine="360"/>
              <w:jc w:val="left"/>
              <w:rPr>
                <w:del w:id="1228" w:author="chen siyuan" w:date="2022-02-22T20:23:00Z"/>
                <w:sz w:val="18"/>
                <w:szCs w:val="18"/>
                <w:rPrChange w:id="1229" w:author="chen siyuan" w:date="2022-03-03T16:43:00Z">
                  <w:rPr>
                    <w:del w:id="1230" w:author="chen siyuan" w:date="2022-02-22T20:23:00Z"/>
                    <w:sz w:val="18"/>
                    <w:szCs w:val="18"/>
                  </w:rPr>
                </w:rPrChange>
              </w:rPr>
              <w:pPrChange w:id="1231" w:author="chen siyuan" w:date="2022-02-25T14:45:00Z">
                <w:pPr>
                  <w:pStyle w:val="a7"/>
                  <w:spacing w:line="312" w:lineRule="auto"/>
                  <w:jc w:val="center"/>
                </w:pPr>
              </w:pPrChange>
            </w:pPr>
            <w:del w:id="1232" w:author="chen siyuan" w:date="2022-02-22T20:23:00Z">
              <w:r w:rsidRPr="001E0409" w:rsidDel="00934D5C">
                <w:rPr>
                  <w:sz w:val="18"/>
                  <w:szCs w:val="18"/>
                  <w:rPrChange w:id="1233" w:author="chen siyuan" w:date="2022-03-03T16:43:00Z">
                    <w:rPr>
                      <w:sz w:val="18"/>
                      <w:szCs w:val="18"/>
                    </w:rPr>
                  </w:rPrChange>
                </w:rPr>
                <w:delText>表</w:delText>
              </w:r>
              <w:r w:rsidRPr="001E0409" w:rsidDel="00934D5C">
                <w:rPr>
                  <w:sz w:val="18"/>
                  <w:szCs w:val="18"/>
                  <w:rPrChange w:id="1234" w:author="chen siyuan" w:date="2022-03-03T16:43:00Z">
                    <w:rPr>
                      <w:sz w:val="18"/>
                      <w:szCs w:val="18"/>
                    </w:rPr>
                  </w:rPrChange>
                </w:rPr>
                <w:delText xml:space="preserve"> </w:delText>
              </w:r>
              <w:r w:rsidRPr="001E0409" w:rsidDel="00934D5C">
                <w:rPr>
                  <w:sz w:val="18"/>
                  <w:szCs w:val="18"/>
                  <w:rPrChange w:id="1235" w:author="chen siyuan" w:date="2022-03-03T16:43:00Z">
                    <w:rPr>
                      <w:sz w:val="18"/>
                      <w:szCs w:val="18"/>
                    </w:rPr>
                  </w:rPrChange>
                </w:rPr>
                <w:fldChar w:fldCharType="begin"/>
              </w:r>
              <w:r w:rsidRPr="001E0409" w:rsidDel="00934D5C">
                <w:rPr>
                  <w:sz w:val="18"/>
                  <w:szCs w:val="18"/>
                  <w:rPrChange w:id="1236" w:author="chen siyuan" w:date="2022-03-03T16:43:00Z">
                    <w:rPr>
                      <w:sz w:val="18"/>
                      <w:szCs w:val="18"/>
                    </w:rPr>
                  </w:rPrChange>
                </w:rPr>
                <w:delInstrText xml:space="preserve"> SEQ </w:delInstrText>
              </w:r>
              <w:r w:rsidRPr="001E0409" w:rsidDel="00934D5C">
                <w:rPr>
                  <w:sz w:val="18"/>
                  <w:szCs w:val="18"/>
                  <w:rPrChange w:id="1237" w:author="chen siyuan" w:date="2022-03-03T16:43:00Z">
                    <w:rPr>
                      <w:sz w:val="18"/>
                      <w:szCs w:val="18"/>
                    </w:rPr>
                  </w:rPrChange>
                </w:rPr>
                <w:delInstrText>表</w:delInstrText>
              </w:r>
              <w:r w:rsidRPr="001E0409" w:rsidDel="00934D5C">
                <w:rPr>
                  <w:sz w:val="18"/>
                  <w:szCs w:val="18"/>
                  <w:rPrChange w:id="1238" w:author="chen siyuan" w:date="2022-03-03T16:43:00Z">
                    <w:rPr>
                      <w:sz w:val="18"/>
                      <w:szCs w:val="18"/>
                    </w:rPr>
                  </w:rPrChange>
                </w:rPr>
                <w:delInstrText xml:space="preserve"> \* ARABIC </w:delInstrText>
              </w:r>
              <w:r w:rsidRPr="001E0409" w:rsidDel="00934D5C">
                <w:rPr>
                  <w:sz w:val="18"/>
                  <w:szCs w:val="18"/>
                  <w:rPrChange w:id="1239" w:author="chen siyuan" w:date="2022-03-03T16:43:00Z">
                    <w:rPr>
                      <w:sz w:val="18"/>
                      <w:szCs w:val="18"/>
                    </w:rPr>
                  </w:rPrChange>
                </w:rPr>
                <w:fldChar w:fldCharType="separate"/>
              </w:r>
              <w:r w:rsidR="00E620B7" w:rsidRPr="001E0409" w:rsidDel="00934D5C">
                <w:rPr>
                  <w:noProof/>
                  <w:sz w:val="18"/>
                  <w:szCs w:val="18"/>
                  <w:rPrChange w:id="1240" w:author="chen siyuan" w:date="2022-03-03T16:43:00Z">
                    <w:rPr>
                      <w:noProof/>
                      <w:sz w:val="18"/>
                      <w:szCs w:val="18"/>
                    </w:rPr>
                  </w:rPrChange>
                </w:rPr>
                <w:delText>1</w:delText>
              </w:r>
              <w:r w:rsidRPr="001E0409" w:rsidDel="00934D5C">
                <w:rPr>
                  <w:sz w:val="18"/>
                  <w:szCs w:val="18"/>
                  <w:rPrChange w:id="1241" w:author="chen siyuan" w:date="2022-03-03T16:43:00Z">
                    <w:rPr>
                      <w:sz w:val="18"/>
                      <w:szCs w:val="18"/>
                    </w:rPr>
                  </w:rPrChange>
                </w:rPr>
                <w:fldChar w:fldCharType="end"/>
              </w:r>
              <w:r w:rsidRPr="001E0409" w:rsidDel="00934D5C">
                <w:rPr>
                  <w:sz w:val="18"/>
                  <w:szCs w:val="18"/>
                  <w:rPrChange w:id="1242" w:author="chen siyuan" w:date="2022-03-03T16:43:00Z">
                    <w:rPr>
                      <w:sz w:val="18"/>
                      <w:szCs w:val="18"/>
                    </w:rPr>
                  </w:rPrChange>
                </w:rPr>
                <w:delText xml:space="preserve">  </w:delText>
              </w:r>
              <w:r w:rsidRPr="001E0409" w:rsidDel="00934D5C">
                <w:rPr>
                  <w:sz w:val="18"/>
                  <w:szCs w:val="18"/>
                  <w:rPrChange w:id="1243" w:author="chen siyuan" w:date="2022-03-03T16:43:00Z">
                    <w:rPr>
                      <w:sz w:val="18"/>
                      <w:szCs w:val="18"/>
                    </w:rPr>
                  </w:rPrChange>
                </w:rPr>
                <w:delText>标记数据块详情</w:delText>
              </w:r>
            </w:del>
          </w:p>
          <w:tbl>
            <w:tblPr>
              <w:tblW w:w="0" w:type="auto"/>
              <w:jc w:val="center"/>
              <w:tblBorders>
                <w:top w:val="single" w:sz="4" w:space="0" w:color="A8D08D"/>
                <w:bottom w:val="single" w:sz="4" w:space="0" w:color="A8D08D"/>
                <w:insideH w:val="single" w:sz="4" w:space="0" w:color="A8D08D"/>
              </w:tblBorders>
              <w:tblLayout w:type="fixed"/>
              <w:tblLook w:val="04A0" w:firstRow="1" w:lastRow="0" w:firstColumn="1" w:lastColumn="0" w:noHBand="0" w:noVBand="1"/>
            </w:tblPr>
            <w:tblGrid>
              <w:gridCol w:w="1154"/>
              <w:gridCol w:w="1651"/>
              <w:gridCol w:w="1651"/>
            </w:tblGrid>
            <w:tr w:rsidR="00D36E28" w:rsidRPr="001E0409" w:rsidDel="00934D5C" w14:paraId="208C9397" w14:textId="77777777" w:rsidTr="00A525B4">
              <w:trPr>
                <w:jc w:val="center"/>
                <w:del w:id="1244" w:author="chen siyuan" w:date="2022-02-22T20:23:00Z"/>
              </w:trPr>
              <w:tc>
                <w:tcPr>
                  <w:tcW w:w="1154" w:type="dxa"/>
                  <w:shd w:val="clear" w:color="auto" w:fill="auto"/>
                </w:tcPr>
                <w:p w14:paraId="608CECB0" w14:textId="77777777" w:rsidR="00A71440" w:rsidRPr="001E0409" w:rsidDel="005816B5" w:rsidRDefault="00A71440" w:rsidP="005816B5">
                  <w:pPr>
                    <w:spacing w:line="312" w:lineRule="auto"/>
                    <w:jc w:val="left"/>
                    <w:rPr>
                      <w:del w:id="1245" w:author="chen siyuan" w:date="2022-02-22T20:23:00Z"/>
                      <w:b/>
                      <w:bCs/>
                    </w:rPr>
                  </w:pPr>
                  <w:del w:id="1246" w:author="chen siyuan" w:date="2022-02-22T20:23:00Z">
                    <w:r w:rsidRPr="001E0409" w:rsidDel="00934D5C">
                      <w:rPr>
                        <w:rFonts w:hint="eastAsia"/>
                        <w:b/>
                        <w:bCs/>
                      </w:rPr>
                      <w:delText>数据特征</w:delText>
                    </w:r>
                  </w:del>
                </w:p>
                <w:p w14:paraId="26320F4F" w14:textId="186C5523" w:rsidR="005816B5" w:rsidRPr="001E0409" w:rsidDel="00740D50" w:rsidRDefault="005816B5">
                  <w:pPr>
                    <w:spacing w:line="312" w:lineRule="auto"/>
                    <w:ind w:firstLineChars="200" w:firstLine="422"/>
                    <w:jc w:val="left"/>
                    <w:rPr>
                      <w:del w:id="1247" w:author="chen siyuan" w:date="2022-02-28T22:55:00Z"/>
                      <w:b/>
                      <w:bCs/>
                    </w:rPr>
                    <w:pPrChange w:id="1248" w:author="chen siyuan" w:date="2022-02-25T14:45:00Z">
                      <w:pPr>
                        <w:spacing w:line="312" w:lineRule="auto"/>
                        <w:jc w:val="center"/>
                      </w:pPr>
                    </w:pPrChange>
                  </w:pPr>
                </w:p>
              </w:tc>
              <w:tc>
                <w:tcPr>
                  <w:tcW w:w="1651" w:type="dxa"/>
                  <w:shd w:val="clear" w:color="auto" w:fill="auto"/>
                </w:tcPr>
                <w:p w14:paraId="698203EB" w14:textId="12963758" w:rsidR="00A71440" w:rsidRPr="001E0409" w:rsidDel="00934D5C" w:rsidRDefault="00A71440">
                  <w:pPr>
                    <w:spacing w:line="312" w:lineRule="auto"/>
                    <w:ind w:firstLineChars="200" w:firstLine="422"/>
                    <w:jc w:val="left"/>
                    <w:rPr>
                      <w:del w:id="1249" w:author="chen siyuan" w:date="2022-02-22T20:23:00Z"/>
                      <w:b/>
                      <w:bCs/>
                      <w:rPrChange w:id="1250" w:author="chen siyuan" w:date="2022-03-03T16:43:00Z">
                        <w:rPr>
                          <w:del w:id="1251" w:author="chen siyuan" w:date="2022-02-22T20:23:00Z"/>
                          <w:b/>
                          <w:bCs/>
                          <w:color w:val="FFFFFF"/>
                        </w:rPr>
                      </w:rPrChange>
                    </w:rPr>
                    <w:pPrChange w:id="1252" w:author="chen siyuan" w:date="2022-02-25T14:45:00Z">
                      <w:pPr>
                        <w:spacing w:line="312" w:lineRule="auto"/>
                        <w:jc w:val="center"/>
                      </w:pPr>
                    </w:pPrChange>
                  </w:pPr>
                  <w:del w:id="1253" w:author="chen siyuan" w:date="2022-02-22T20:23:00Z">
                    <w:r w:rsidRPr="001E0409" w:rsidDel="00934D5C">
                      <w:rPr>
                        <w:rFonts w:hint="eastAsia"/>
                        <w:b/>
                        <w:bCs/>
                      </w:rPr>
                      <w:delText>数据块个数</w:delText>
                    </w:r>
                  </w:del>
                </w:p>
              </w:tc>
              <w:tc>
                <w:tcPr>
                  <w:tcW w:w="1651" w:type="dxa"/>
                </w:tcPr>
                <w:p w14:paraId="19998870" w14:textId="520015E1" w:rsidR="00A71440" w:rsidRPr="001E0409" w:rsidDel="00934D5C" w:rsidRDefault="00A71440">
                  <w:pPr>
                    <w:spacing w:line="312" w:lineRule="auto"/>
                    <w:ind w:firstLineChars="200" w:firstLine="422"/>
                    <w:jc w:val="left"/>
                    <w:rPr>
                      <w:del w:id="1254" w:author="chen siyuan" w:date="2022-02-22T20:23:00Z"/>
                      <w:b/>
                      <w:bCs/>
                      <w:rPrChange w:id="1255" w:author="chen siyuan" w:date="2022-03-03T16:43:00Z">
                        <w:rPr>
                          <w:del w:id="1256" w:author="chen siyuan" w:date="2022-02-22T20:23:00Z"/>
                          <w:b/>
                          <w:bCs/>
                          <w:color w:val="FF0000"/>
                        </w:rPr>
                      </w:rPrChange>
                    </w:rPr>
                    <w:pPrChange w:id="1257" w:author="chen siyuan" w:date="2022-02-25T14:45:00Z">
                      <w:pPr>
                        <w:spacing w:line="312" w:lineRule="auto"/>
                        <w:jc w:val="center"/>
                      </w:pPr>
                    </w:pPrChange>
                  </w:pPr>
                  <w:del w:id="1258" w:author="chen siyuan" w:date="2022-02-22T20:23:00Z">
                    <w:r w:rsidRPr="001E0409" w:rsidDel="00934D5C">
                      <w:rPr>
                        <w:rFonts w:hint="eastAsia"/>
                        <w:b/>
                        <w:bCs/>
                        <w:rPrChange w:id="1259" w:author="chen siyuan" w:date="2022-03-03T16:43:00Z">
                          <w:rPr>
                            <w:rFonts w:hint="eastAsia"/>
                            <w:b/>
                            <w:bCs/>
                            <w:color w:val="FF0000"/>
                          </w:rPr>
                        </w:rPrChange>
                      </w:rPr>
                      <w:delText>数据大小</w:delText>
                    </w:r>
                  </w:del>
                </w:p>
              </w:tc>
            </w:tr>
            <w:tr w:rsidR="00D36E28" w:rsidRPr="001E0409" w:rsidDel="00934D5C" w14:paraId="4C06D7BB" w14:textId="77777777" w:rsidTr="00A525B4">
              <w:trPr>
                <w:jc w:val="center"/>
                <w:del w:id="1260" w:author="chen siyuan" w:date="2022-02-22T20:23:00Z"/>
              </w:trPr>
              <w:tc>
                <w:tcPr>
                  <w:tcW w:w="1154" w:type="dxa"/>
                  <w:shd w:val="clear" w:color="auto" w:fill="E2EFD9"/>
                </w:tcPr>
                <w:p w14:paraId="2F22C85E" w14:textId="26F592AE" w:rsidR="00A71440" w:rsidRPr="001E0409" w:rsidDel="00934D5C" w:rsidRDefault="00A71440">
                  <w:pPr>
                    <w:spacing w:line="312" w:lineRule="auto"/>
                    <w:ind w:firstLineChars="200" w:firstLine="402"/>
                    <w:jc w:val="left"/>
                    <w:rPr>
                      <w:del w:id="1261" w:author="chen siyuan" w:date="2022-02-22T20:23:00Z"/>
                      <w:b/>
                      <w:bCs/>
                      <w:sz w:val="20"/>
                      <w:szCs w:val="22"/>
                    </w:rPr>
                    <w:pPrChange w:id="1262" w:author="chen siyuan" w:date="2022-02-25T14:45:00Z">
                      <w:pPr>
                        <w:spacing w:line="312" w:lineRule="auto"/>
                        <w:jc w:val="center"/>
                      </w:pPr>
                    </w:pPrChange>
                  </w:pPr>
                  <w:del w:id="1263" w:author="chen siyuan" w:date="2022-02-22T20:23:00Z">
                    <w:r w:rsidRPr="001E0409" w:rsidDel="00934D5C">
                      <w:rPr>
                        <w:rFonts w:hint="eastAsia"/>
                        <w:b/>
                        <w:bCs/>
                        <w:sz w:val="20"/>
                        <w:szCs w:val="22"/>
                      </w:rPr>
                      <w:delText>粗血管</w:delText>
                    </w:r>
                  </w:del>
                </w:p>
              </w:tc>
              <w:tc>
                <w:tcPr>
                  <w:tcW w:w="1651" w:type="dxa"/>
                  <w:shd w:val="clear" w:color="auto" w:fill="E2EFD9"/>
                </w:tcPr>
                <w:p w14:paraId="646D87BA" w14:textId="52278043" w:rsidR="00A71440" w:rsidRPr="001E0409" w:rsidDel="00934D5C" w:rsidRDefault="00A71440">
                  <w:pPr>
                    <w:spacing w:line="312" w:lineRule="auto"/>
                    <w:ind w:firstLineChars="200" w:firstLine="400"/>
                    <w:jc w:val="left"/>
                    <w:rPr>
                      <w:del w:id="1264" w:author="chen siyuan" w:date="2022-02-22T20:23:00Z"/>
                      <w:sz w:val="20"/>
                      <w:szCs w:val="22"/>
                    </w:rPr>
                    <w:pPrChange w:id="1265" w:author="chen siyuan" w:date="2022-02-25T14:45:00Z">
                      <w:pPr>
                        <w:spacing w:line="312" w:lineRule="auto"/>
                        <w:jc w:val="center"/>
                      </w:pPr>
                    </w:pPrChange>
                  </w:pPr>
                  <w:del w:id="1266" w:author="chen siyuan" w:date="2022-02-22T20:23:00Z">
                    <w:r w:rsidRPr="001E0409" w:rsidDel="00934D5C">
                      <w:rPr>
                        <w:rFonts w:hint="eastAsia"/>
                        <w:sz w:val="20"/>
                        <w:szCs w:val="22"/>
                      </w:rPr>
                      <w:delText>连续</w:delText>
                    </w:r>
                    <w:r w:rsidRPr="001E0409" w:rsidDel="00934D5C">
                      <w:rPr>
                        <w:sz w:val="20"/>
                        <w:szCs w:val="22"/>
                      </w:rPr>
                      <w:delText>10</w:delText>
                    </w:r>
                    <w:r w:rsidRPr="001E0409" w:rsidDel="00934D5C">
                      <w:rPr>
                        <w:rFonts w:hint="eastAsia"/>
                        <w:sz w:val="20"/>
                        <w:szCs w:val="22"/>
                      </w:rPr>
                      <w:delText>块</w:delText>
                    </w:r>
                    <w:r w:rsidRPr="001E0409" w:rsidDel="00934D5C">
                      <w:rPr>
                        <w:sz w:val="20"/>
                        <w:szCs w:val="22"/>
                      </w:rPr>
                      <w:delText xml:space="preserve"> × 2</w:delText>
                    </w:r>
                  </w:del>
                </w:p>
              </w:tc>
              <w:tc>
                <w:tcPr>
                  <w:tcW w:w="1651" w:type="dxa"/>
                  <w:shd w:val="clear" w:color="auto" w:fill="E2EFD9"/>
                </w:tcPr>
                <w:p w14:paraId="44CAFB64" w14:textId="50705F75" w:rsidR="00A71440" w:rsidRPr="001E0409" w:rsidDel="00934D5C" w:rsidRDefault="00A71440">
                  <w:pPr>
                    <w:spacing w:line="312" w:lineRule="auto"/>
                    <w:ind w:firstLineChars="200" w:firstLine="400"/>
                    <w:jc w:val="left"/>
                    <w:rPr>
                      <w:del w:id="1267" w:author="chen siyuan" w:date="2022-02-22T20:23:00Z"/>
                      <w:sz w:val="20"/>
                      <w:szCs w:val="22"/>
                    </w:rPr>
                    <w:pPrChange w:id="1268" w:author="chen siyuan" w:date="2022-02-25T14:45:00Z">
                      <w:pPr>
                        <w:spacing w:line="312" w:lineRule="auto"/>
                        <w:jc w:val="center"/>
                      </w:pPr>
                    </w:pPrChange>
                  </w:pPr>
                </w:p>
              </w:tc>
            </w:tr>
            <w:tr w:rsidR="00D36E28" w:rsidRPr="001E0409" w:rsidDel="00934D5C" w14:paraId="3D8EEC89" w14:textId="77777777" w:rsidTr="00A525B4">
              <w:trPr>
                <w:jc w:val="center"/>
                <w:del w:id="1269" w:author="chen siyuan" w:date="2022-02-22T20:23:00Z"/>
              </w:trPr>
              <w:tc>
                <w:tcPr>
                  <w:tcW w:w="1154" w:type="dxa"/>
                  <w:shd w:val="clear" w:color="auto" w:fill="auto"/>
                </w:tcPr>
                <w:p w14:paraId="7629E93E" w14:textId="20C563BB" w:rsidR="00A71440" w:rsidRPr="001E0409" w:rsidDel="00934D5C" w:rsidRDefault="00A71440">
                  <w:pPr>
                    <w:spacing w:line="312" w:lineRule="auto"/>
                    <w:ind w:firstLineChars="200" w:firstLine="402"/>
                    <w:jc w:val="left"/>
                    <w:rPr>
                      <w:del w:id="1270" w:author="chen siyuan" w:date="2022-02-22T20:23:00Z"/>
                      <w:b/>
                      <w:bCs/>
                      <w:sz w:val="20"/>
                      <w:szCs w:val="22"/>
                    </w:rPr>
                    <w:pPrChange w:id="1271" w:author="chen siyuan" w:date="2022-02-25T14:45:00Z">
                      <w:pPr>
                        <w:spacing w:line="312" w:lineRule="auto"/>
                        <w:jc w:val="center"/>
                      </w:pPr>
                    </w:pPrChange>
                  </w:pPr>
                  <w:del w:id="1272" w:author="chen siyuan" w:date="2022-02-22T20:23:00Z">
                    <w:r w:rsidRPr="001E0409" w:rsidDel="00934D5C">
                      <w:rPr>
                        <w:rFonts w:hint="eastAsia"/>
                        <w:b/>
                        <w:bCs/>
                        <w:sz w:val="20"/>
                        <w:szCs w:val="22"/>
                      </w:rPr>
                      <w:delText>细血管</w:delText>
                    </w:r>
                  </w:del>
                </w:p>
              </w:tc>
              <w:tc>
                <w:tcPr>
                  <w:tcW w:w="1651" w:type="dxa"/>
                  <w:shd w:val="clear" w:color="auto" w:fill="auto"/>
                </w:tcPr>
                <w:p w14:paraId="40E5DF8B" w14:textId="33444E60" w:rsidR="00A71440" w:rsidRPr="001E0409" w:rsidDel="00934D5C" w:rsidRDefault="00A71440">
                  <w:pPr>
                    <w:spacing w:line="312" w:lineRule="auto"/>
                    <w:ind w:firstLineChars="200" w:firstLine="400"/>
                    <w:jc w:val="left"/>
                    <w:rPr>
                      <w:del w:id="1273" w:author="chen siyuan" w:date="2022-02-22T20:23:00Z"/>
                      <w:sz w:val="20"/>
                      <w:szCs w:val="22"/>
                    </w:rPr>
                    <w:pPrChange w:id="1274" w:author="chen siyuan" w:date="2022-02-25T14:45:00Z">
                      <w:pPr>
                        <w:spacing w:line="312" w:lineRule="auto"/>
                        <w:jc w:val="center"/>
                      </w:pPr>
                    </w:pPrChange>
                  </w:pPr>
                  <w:del w:id="1275" w:author="chen siyuan" w:date="2022-02-22T20:23:00Z">
                    <w:r w:rsidRPr="001E0409" w:rsidDel="00934D5C">
                      <w:rPr>
                        <w:rFonts w:hint="eastAsia"/>
                        <w:sz w:val="20"/>
                        <w:szCs w:val="22"/>
                      </w:rPr>
                      <w:delText>连续</w:delText>
                    </w:r>
                    <w:r w:rsidRPr="001E0409" w:rsidDel="00934D5C">
                      <w:rPr>
                        <w:sz w:val="20"/>
                        <w:szCs w:val="22"/>
                      </w:rPr>
                      <w:delText>4</w:delText>
                    </w:r>
                    <w:r w:rsidRPr="001E0409" w:rsidDel="00934D5C">
                      <w:rPr>
                        <w:rFonts w:hint="eastAsia"/>
                        <w:sz w:val="20"/>
                        <w:szCs w:val="22"/>
                      </w:rPr>
                      <w:delText>块</w:delText>
                    </w:r>
                    <w:r w:rsidRPr="001E0409" w:rsidDel="00934D5C">
                      <w:rPr>
                        <w:sz w:val="20"/>
                        <w:szCs w:val="22"/>
                      </w:rPr>
                      <w:delText xml:space="preserve"> × 1</w:delText>
                    </w:r>
                  </w:del>
                </w:p>
              </w:tc>
              <w:tc>
                <w:tcPr>
                  <w:tcW w:w="1651" w:type="dxa"/>
                </w:tcPr>
                <w:p w14:paraId="36D9345E" w14:textId="5E7F84F7" w:rsidR="00A71440" w:rsidRPr="001E0409" w:rsidDel="00934D5C" w:rsidRDefault="00A71440">
                  <w:pPr>
                    <w:spacing w:line="312" w:lineRule="auto"/>
                    <w:ind w:firstLineChars="200" w:firstLine="400"/>
                    <w:jc w:val="left"/>
                    <w:rPr>
                      <w:del w:id="1276" w:author="chen siyuan" w:date="2022-02-22T20:23:00Z"/>
                      <w:sz w:val="20"/>
                      <w:szCs w:val="22"/>
                    </w:rPr>
                    <w:pPrChange w:id="1277" w:author="chen siyuan" w:date="2022-02-25T14:45:00Z">
                      <w:pPr>
                        <w:spacing w:line="312" w:lineRule="auto"/>
                        <w:jc w:val="center"/>
                      </w:pPr>
                    </w:pPrChange>
                  </w:pPr>
                </w:p>
              </w:tc>
            </w:tr>
            <w:tr w:rsidR="00D36E28" w:rsidRPr="001E0409" w:rsidDel="00934D5C" w14:paraId="2F15282D" w14:textId="77777777" w:rsidTr="00A525B4">
              <w:trPr>
                <w:jc w:val="center"/>
                <w:del w:id="1278" w:author="chen siyuan" w:date="2022-02-22T20:23:00Z"/>
              </w:trPr>
              <w:tc>
                <w:tcPr>
                  <w:tcW w:w="1154" w:type="dxa"/>
                  <w:shd w:val="clear" w:color="auto" w:fill="E2EFD9"/>
                </w:tcPr>
                <w:p w14:paraId="7EB99F66" w14:textId="3CED03E7" w:rsidR="00A71440" w:rsidRPr="001E0409" w:rsidDel="00934D5C" w:rsidRDefault="00A71440">
                  <w:pPr>
                    <w:spacing w:line="312" w:lineRule="auto"/>
                    <w:ind w:firstLineChars="200" w:firstLine="402"/>
                    <w:jc w:val="left"/>
                    <w:rPr>
                      <w:del w:id="1279" w:author="chen siyuan" w:date="2022-02-22T20:23:00Z"/>
                      <w:b/>
                      <w:bCs/>
                      <w:sz w:val="20"/>
                      <w:szCs w:val="22"/>
                    </w:rPr>
                    <w:pPrChange w:id="1280" w:author="chen siyuan" w:date="2022-02-25T14:45:00Z">
                      <w:pPr>
                        <w:spacing w:line="312" w:lineRule="auto"/>
                        <w:jc w:val="center"/>
                      </w:pPr>
                    </w:pPrChange>
                  </w:pPr>
                  <w:del w:id="1281" w:author="chen siyuan" w:date="2022-02-22T20:23:00Z">
                    <w:r w:rsidRPr="001E0409" w:rsidDel="00934D5C">
                      <w:rPr>
                        <w:rFonts w:hint="eastAsia"/>
                        <w:b/>
                        <w:bCs/>
                        <w:sz w:val="20"/>
                        <w:szCs w:val="22"/>
                      </w:rPr>
                      <w:delText>圆血管</w:delText>
                    </w:r>
                  </w:del>
                </w:p>
              </w:tc>
              <w:tc>
                <w:tcPr>
                  <w:tcW w:w="1651" w:type="dxa"/>
                  <w:shd w:val="clear" w:color="auto" w:fill="E2EFD9"/>
                </w:tcPr>
                <w:p w14:paraId="3224F854" w14:textId="5FE98394" w:rsidR="00A71440" w:rsidRPr="001E0409" w:rsidDel="00934D5C" w:rsidRDefault="00A71440">
                  <w:pPr>
                    <w:spacing w:line="312" w:lineRule="auto"/>
                    <w:ind w:firstLineChars="200" w:firstLine="400"/>
                    <w:jc w:val="left"/>
                    <w:rPr>
                      <w:del w:id="1282" w:author="chen siyuan" w:date="2022-02-22T20:23:00Z"/>
                      <w:sz w:val="20"/>
                      <w:szCs w:val="22"/>
                    </w:rPr>
                    <w:pPrChange w:id="1283" w:author="chen siyuan" w:date="2022-02-25T14:45:00Z">
                      <w:pPr>
                        <w:spacing w:line="312" w:lineRule="auto"/>
                        <w:jc w:val="center"/>
                      </w:pPr>
                    </w:pPrChange>
                  </w:pPr>
                  <w:del w:id="1284" w:author="chen siyuan" w:date="2022-02-22T20:23:00Z">
                    <w:r w:rsidRPr="001E0409" w:rsidDel="00934D5C">
                      <w:rPr>
                        <w:rFonts w:hint="eastAsia"/>
                        <w:sz w:val="20"/>
                        <w:szCs w:val="22"/>
                      </w:rPr>
                      <w:delText>连续</w:delText>
                    </w:r>
                    <w:r w:rsidRPr="001E0409" w:rsidDel="00934D5C">
                      <w:rPr>
                        <w:sz w:val="20"/>
                        <w:szCs w:val="22"/>
                      </w:rPr>
                      <w:delText>2</w:delText>
                    </w:r>
                    <w:r w:rsidRPr="001E0409" w:rsidDel="00934D5C">
                      <w:rPr>
                        <w:rFonts w:hint="eastAsia"/>
                        <w:sz w:val="20"/>
                        <w:szCs w:val="22"/>
                      </w:rPr>
                      <w:delText>块</w:delText>
                    </w:r>
                    <w:r w:rsidRPr="001E0409" w:rsidDel="00934D5C">
                      <w:rPr>
                        <w:sz w:val="20"/>
                        <w:szCs w:val="22"/>
                      </w:rPr>
                      <w:delText xml:space="preserve"> × 1</w:delText>
                    </w:r>
                  </w:del>
                </w:p>
              </w:tc>
              <w:tc>
                <w:tcPr>
                  <w:tcW w:w="1651" w:type="dxa"/>
                  <w:shd w:val="clear" w:color="auto" w:fill="E2EFD9"/>
                </w:tcPr>
                <w:p w14:paraId="29413B28" w14:textId="1C69B576" w:rsidR="00A71440" w:rsidRPr="001E0409" w:rsidDel="00934D5C" w:rsidRDefault="00A71440">
                  <w:pPr>
                    <w:spacing w:line="312" w:lineRule="auto"/>
                    <w:ind w:firstLineChars="200" w:firstLine="400"/>
                    <w:jc w:val="left"/>
                    <w:rPr>
                      <w:del w:id="1285" w:author="chen siyuan" w:date="2022-02-22T20:23:00Z"/>
                      <w:sz w:val="20"/>
                      <w:szCs w:val="22"/>
                    </w:rPr>
                    <w:pPrChange w:id="1286" w:author="chen siyuan" w:date="2022-02-25T14:45:00Z">
                      <w:pPr>
                        <w:spacing w:line="312" w:lineRule="auto"/>
                        <w:jc w:val="center"/>
                      </w:pPr>
                    </w:pPrChange>
                  </w:pPr>
                </w:p>
              </w:tc>
            </w:tr>
            <w:tr w:rsidR="00D36E28" w:rsidRPr="001E0409" w:rsidDel="00934D5C" w14:paraId="59B3091C" w14:textId="77777777" w:rsidTr="00A525B4">
              <w:trPr>
                <w:jc w:val="center"/>
                <w:del w:id="1287" w:author="chen siyuan" w:date="2022-02-22T20:23:00Z"/>
              </w:trPr>
              <w:tc>
                <w:tcPr>
                  <w:tcW w:w="1154" w:type="dxa"/>
                  <w:shd w:val="clear" w:color="auto" w:fill="auto"/>
                </w:tcPr>
                <w:p w14:paraId="690EBFA5" w14:textId="53D2FA78" w:rsidR="00A71440" w:rsidRPr="001E0409" w:rsidDel="00934D5C" w:rsidRDefault="00A71440">
                  <w:pPr>
                    <w:spacing w:line="312" w:lineRule="auto"/>
                    <w:ind w:firstLineChars="200" w:firstLine="402"/>
                    <w:jc w:val="left"/>
                    <w:rPr>
                      <w:del w:id="1288" w:author="chen siyuan" w:date="2022-02-22T20:23:00Z"/>
                      <w:b/>
                      <w:bCs/>
                      <w:sz w:val="20"/>
                      <w:szCs w:val="22"/>
                    </w:rPr>
                    <w:pPrChange w:id="1289" w:author="chen siyuan" w:date="2022-02-25T14:45:00Z">
                      <w:pPr>
                        <w:spacing w:line="312" w:lineRule="auto"/>
                        <w:jc w:val="center"/>
                      </w:pPr>
                    </w:pPrChange>
                  </w:pPr>
                  <w:del w:id="1290" w:author="chen siyuan" w:date="2022-02-22T20:23:00Z">
                    <w:r w:rsidRPr="001E0409" w:rsidDel="00934D5C">
                      <w:rPr>
                        <w:rFonts w:hint="eastAsia"/>
                        <w:b/>
                        <w:bCs/>
                        <w:sz w:val="20"/>
                        <w:szCs w:val="22"/>
                      </w:rPr>
                      <w:delText>相似块</w:delText>
                    </w:r>
                  </w:del>
                </w:p>
              </w:tc>
              <w:tc>
                <w:tcPr>
                  <w:tcW w:w="1651" w:type="dxa"/>
                  <w:shd w:val="clear" w:color="auto" w:fill="auto"/>
                </w:tcPr>
                <w:p w14:paraId="75DB1CD7" w14:textId="54B90AAB" w:rsidR="00A71440" w:rsidRPr="001E0409" w:rsidDel="00934D5C" w:rsidRDefault="00A71440">
                  <w:pPr>
                    <w:spacing w:line="312" w:lineRule="auto"/>
                    <w:ind w:firstLineChars="200" w:firstLine="400"/>
                    <w:jc w:val="left"/>
                    <w:rPr>
                      <w:del w:id="1291" w:author="chen siyuan" w:date="2022-02-22T20:23:00Z"/>
                      <w:sz w:val="20"/>
                      <w:szCs w:val="22"/>
                    </w:rPr>
                    <w:pPrChange w:id="1292" w:author="chen siyuan" w:date="2022-02-25T14:45:00Z">
                      <w:pPr>
                        <w:spacing w:line="312" w:lineRule="auto"/>
                        <w:jc w:val="center"/>
                      </w:pPr>
                    </w:pPrChange>
                  </w:pPr>
                  <w:del w:id="1293" w:author="chen siyuan" w:date="2022-02-22T20:23:00Z">
                    <w:r w:rsidRPr="001E0409" w:rsidDel="00934D5C">
                      <w:rPr>
                        <w:rFonts w:hint="eastAsia"/>
                        <w:sz w:val="20"/>
                        <w:szCs w:val="22"/>
                      </w:rPr>
                      <w:delText>不连续的</w:delText>
                    </w:r>
                    <w:r w:rsidRPr="001E0409" w:rsidDel="00934D5C">
                      <w:rPr>
                        <w:sz w:val="20"/>
                        <w:szCs w:val="22"/>
                      </w:rPr>
                      <w:delText>4</w:delText>
                    </w:r>
                    <w:r w:rsidRPr="001E0409" w:rsidDel="00934D5C">
                      <w:rPr>
                        <w:rFonts w:hint="eastAsia"/>
                        <w:sz w:val="20"/>
                        <w:szCs w:val="22"/>
                      </w:rPr>
                      <w:delText>块</w:delText>
                    </w:r>
                  </w:del>
                </w:p>
              </w:tc>
              <w:tc>
                <w:tcPr>
                  <w:tcW w:w="1651" w:type="dxa"/>
                </w:tcPr>
                <w:p w14:paraId="4B548104" w14:textId="59DB143E" w:rsidR="00A71440" w:rsidRPr="001E0409" w:rsidDel="00934D5C" w:rsidRDefault="00A71440">
                  <w:pPr>
                    <w:spacing w:line="312" w:lineRule="auto"/>
                    <w:ind w:firstLineChars="200" w:firstLine="400"/>
                    <w:jc w:val="left"/>
                    <w:rPr>
                      <w:del w:id="1294" w:author="chen siyuan" w:date="2022-02-22T20:23:00Z"/>
                      <w:sz w:val="20"/>
                      <w:szCs w:val="22"/>
                    </w:rPr>
                    <w:pPrChange w:id="1295" w:author="chen siyuan" w:date="2022-02-25T14:45:00Z">
                      <w:pPr>
                        <w:spacing w:line="312" w:lineRule="auto"/>
                        <w:jc w:val="center"/>
                      </w:pPr>
                    </w:pPrChange>
                  </w:pPr>
                </w:p>
              </w:tc>
            </w:tr>
          </w:tbl>
          <w:p w14:paraId="068D3455" w14:textId="77777777" w:rsidR="002D2695" w:rsidRPr="001E0409" w:rsidDel="00F34714" w:rsidRDefault="002D2695">
            <w:pPr>
              <w:spacing w:line="312" w:lineRule="auto"/>
              <w:jc w:val="left"/>
              <w:rPr>
                <w:del w:id="1296" w:author="chen siyuan" w:date="2022-02-25T13:50:00Z"/>
              </w:rPr>
            </w:pPr>
          </w:p>
          <w:p w14:paraId="721D5314" w14:textId="2F98FCD5" w:rsidR="002D2695" w:rsidRPr="001E0409" w:rsidDel="003E3037" w:rsidRDefault="00025395">
            <w:pPr>
              <w:spacing w:line="312" w:lineRule="auto"/>
              <w:jc w:val="left"/>
              <w:rPr>
                <w:del w:id="1297" w:author="chen siyuan" w:date="2022-02-28T21:37:00Z"/>
                <w:b/>
                <w:bCs/>
              </w:rPr>
              <w:pPrChange w:id="1298" w:author="chen siyuan" w:date="2022-02-25T15:30:00Z">
                <w:pPr>
                  <w:spacing w:line="312" w:lineRule="auto"/>
                </w:pPr>
              </w:pPrChange>
            </w:pPr>
            <w:del w:id="1299" w:author="chen siyuan" w:date="2022-02-28T21:37:00Z">
              <w:r w:rsidRPr="001E0409" w:rsidDel="003E3037">
                <w:rPr>
                  <w:b/>
                  <w:bCs/>
                </w:rPr>
                <w:delText>3</w:delText>
              </w:r>
              <w:r w:rsidR="002D2695" w:rsidRPr="001E0409" w:rsidDel="003E3037">
                <w:rPr>
                  <w:b/>
                  <w:bCs/>
                </w:rPr>
                <w:delText xml:space="preserve">.1.2  </w:delText>
              </w:r>
            </w:del>
            <w:del w:id="1300" w:author="chen siyuan" w:date="2022-02-25T16:01:00Z">
              <w:r w:rsidR="002D2695" w:rsidRPr="001E0409" w:rsidDel="009B2C07">
                <w:rPr>
                  <w:b/>
                  <w:bCs/>
                </w:rPr>
                <w:delText>3D CNN</w:delText>
              </w:r>
            </w:del>
            <w:del w:id="1301" w:author="chen siyuan" w:date="2022-02-28T21:37:00Z">
              <w:r w:rsidR="002D2695" w:rsidRPr="001E0409" w:rsidDel="003E3037">
                <w:rPr>
                  <w:rFonts w:hint="eastAsia"/>
                  <w:b/>
                  <w:bCs/>
                </w:rPr>
                <w:delText>分割</w:delText>
              </w:r>
            </w:del>
            <w:del w:id="1302" w:author="chen siyuan" w:date="2022-02-22T20:25:00Z">
              <w:r w:rsidR="002D2695" w:rsidRPr="001E0409" w:rsidDel="00A20E04">
                <w:rPr>
                  <w:b/>
                  <w:bCs/>
                </w:rPr>
                <w:tab/>
              </w:r>
            </w:del>
          </w:p>
          <w:p w14:paraId="6A091AED" w14:textId="7A60E4E0" w:rsidR="002D2695" w:rsidRPr="001E0409" w:rsidDel="003E3037" w:rsidRDefault="00804107" w:rsidP="002D2695">
            <w:pPr>
              <w:spacing w:line="312" w:lineRule="auto"/>
              <w:ind w:firstLine="420"/>
              <w:jc w:val="left"/>
              <w:rPr>
                <w:del w:id="1303" w:author="chen siyuan" w:date="2022-02-28T21:37:00Z"/>
              </w:rPr>
            </w:pPr>
            <w:bookmarkStart w:id="1304" w:name="_Hlk96280014"/>
            <w:del w:id="1305" w:author="chen siyuan" w:date="2022-02-28T21:37:00Z">
              <w:r w:rsidRPr="001E0409" w:rsidDel="003E3037">
                <w:rPr>
                  <w:rFonts w:hint="eastAsia"/>
                </w:rPr>
                <w:delText>本</w:delText>
              </w:r>
            </w:del>
            <w:del w:id="1306" w:author="chen siyuan" w:date="2022-02-25T14:45:00Z">
              <w:r w:rsidRPr="001E0409" w:rsidDel="00F248EE">
                <w:rPr>
                  <w:rFonts w:hint="eastAsia"/>
                </w:rPr>
                <w:delText>工作</w:delText>
              </w:r>
            </w:del>
            <w:del w:id="1307" w:author="chen siyuan" w:date="2022-02-28T21:37:00Z">
              <w:r w:rsidRPr="001E0409" w:rsidDel="003E3037">
                <w:rPr>
                  <w:rFonts w:hint="eastAsia"/>
                </w:rPr>
                <w:delText>是首个电镜图像的血管重建工作，</w:delText>
              </w:r>
              <w:r w:rsidR="007D5D57" w:rsidRPr="001E0409" w:rsidDel="003E3037">
                <w:rPr>
                  <w:rFonts w:hint="eastAsia"/>
                </w:rPr>
                <w:delText>而</w:delText>
              </w:r>
              <w:r w:rsidRPr="001E0409" w:rsidDel="003E3037">
                <w:rPr>
                  <w:rFonts w:hint="eastAsia"/>
                </w:rPr>
                <w:delText>连续性</w:delText>
              </w:r>
              <w:r w:rsidR="007D5D57" w:rsidRPr="001E0409" w:rsidDel="003E3037">
                <w:rPr>
                  <w:rFonts w:hint="eastAsia"/>
                </w:rPr>
                <w:delText>又</w:delText>
              </w:r>
              <w:r w:rsidRPr="001E0409" w:rsidDel="003E3037">
                <w:rPr>
                  <w:rFonts w:hint="eastAsia"/>
                </w:rPr>
                <w:delText>是血管最重要的特征之一，所以</w:delText>
              </w:r>
            </w:del>
            <w:del w:id="1308" w:author="chen siyuan" w:date="2022-02-25T14:45:00Z">
              <w:r w:rsidRPr="001E0409" w:rsidDel="00106C3A">
                <w:rPr>
                  <w:rFonts w:hint="eastAsia"/>
                </w:rPr>
                <w:delText>我们认为最先需要保证的是</w:delText>
              </w:r>
            </w:del>
            <w:del w:id="1309" w:author="chen siyuan" w:date="2022-02-28T21:37:00Z">
              <w:r w:rsidRPr="001E0409" w:rsidDel="003E3037">
                <w:rPr>
                  <w:rFonts w:hint="eastAsia"/>
                </w:rPr>
                <w:delText>全脑血管拓扑的完整性。要生成连续性较好的</w:delText>
              </w:r>
            </w:del>
            <w:del w:id="1310" w:author="chen siyuan" w:date="2022-02-25T14:46:00Z">
              <w:r w:rsidRPr="001E0409" w:rsidDel="005E4873">
                <w:rPr>
                  <w:rFonts w:hint="eastAsia"/>
                </w:rPr>
                <w:delText>重建</w:delText>
              </w:r>
            </w:del>
            <w:del w:id="1311" w:author="chen siyuan" w:date="2022-02-28T21:37:00Z">
              <w:r w:rsidRPr="001E0409" w:rsidDel="003E3037">
                <w:rPr>
                  <w:rFonts w:hint="eastAsia"/>
                </w:rPr>
                <w:delText>结果，可以考虑引入相邻切片的信息来帮助预测。</w:delText>
              </w:r>
            </w:del>
          </w:p>
          <w:p w14:paraId="7A5AEF41" w14:textId="015D3475" w:rsidR="002D2695" w:rsidRPr="001E0409" w:rsidDel="006D5858" w:rsidRDefault="002D2695" w:rsidP="002D2695">
            <w:pPr>
              <w:spacing w:line="312" w:lineRule="auto"/>
              <w:ind w:firstLine="420"/>
              <w:jc w:val="left"/>
              <w:rPr>
                <w:del w:id="1312" w:author="chen siyuan" w:date="2022-02-22T20:27:00Z"/>
              </w:rPr>
            </w:pPr>
            <w:del w:id="1313" w:author="chen siyuan" w:date="2022-02-22T20:26:00Z">
              <w:r w:rsidRPr="001E0409" w:rsidDel="00A10C36">
                <w:rPr>
                  <w:rFonts w:hint="eastAsia"/>
                </w:rPr>
                <w:delText>卷积神经网络</w:delText>
              </w:r>
              <w:r w:rsidRPr="001E0409" w:rsidDel="00A10C36">
                <w:delText xml:space="preserve"> (CNN) </w:delText>
              </w:r>
              <w:r w:rsidRPr="001E0409" w:rsidDel="00A10C36">
                <w:rPr>
                  <w:rFonts w:hint="eastAsia"/>
                </w:rPr>
                <w:delText>已广泛应用在众多计算机视觉任务中，包括医学图像分割。医学影像单个图像的手动分割可能需要数小时，而</w:delText>
              </w:r>
              <w:r w:rsidRPr="001E0409" w:rsidDel="00A10C36">
                <w:delText xml:space="preserve"> CNN </w:delText>
              </w:r>
              <w:r w:rsidRPr="001E0409" w:rsidDel="00A10C36">
                <w:rPr>
                  <w:rFonts w:hint="eastAsia"/>
                </w:rPr>
                <w:delText>可以在几秒钟内准确地分割目标结构。因此</w:delText>
              </w:r>
              <w:r w:rsidRPr="001E0409" w:rsidDel="00A10C36">
                <w:delText xml:space="preserve">CNN </w:delText>
              </w:r>
              <w:r w:rsidRPr="001E0409" w:rsidDel="00A10C36">
                <w:rPr>
                  <w:rFonts w:hint="eastAsia"/>
                </w:rPr>
                <w:delText>已广泛应用于医学领域，以降低相关成本。</w:delText>
              </w:r>
            </w:del>
            <w:del w:id="1314" w:author="chen siyuan" w:date="2022-02-22T20:27:00Z">
              <w:r w:rsidRPr="001E0409" w:rsidDel="006D5858">
                <w:tab/>
              </w:r>
            </w:del>
          </w:p>
          <w:p w14:paraId="0D9985CE" w14:textId="6288195A" w:rsidR="002D2695" w:rsidRPr="001E0409" w:rsidDel="0002365E" w:rsidRDefault="002D2695" w:rsidP="00F0172A">
            <w:pPr>
              <w:spacing w:line="312" w:lineRule="auto"/>
              <w:ind w:firstLine="420"/>
              <w:jc w:val="left"/>
              <w:rPr>
                <w:del w:id="1315" w:author="chen siyuan" w:date="2022-02-22T20:28:00Z"/>
              </w:rPr>
            </w:pPr>
            <w:del w:id="1316" w:author="chen siyuan" w:date="2022-02-22T20:27:00Z">
              <w:r w:rsidRPr="001E0409" w:rsidDel="006D5858">
                <w:delText>CNN</w:delText>
              </w:r>
              <w:r w:rsidRPr="001E0409" w:rsidDel="006D5858">
                <w:rPr>
                  <w:rFonts w:hint="eastAsia"/>
                </w:rPr>
                <w:delText>可以按所使用的卷积核的维度分类</w:delText>
              </w:r>
            </w:del>
            <w:del w:id="1317" w:author="chen siyuan" w:date="2022-02-28T21:37:00Z">
              <w:r w:rsidRPr="001E0409" w:rsidDel="003E3037">
                <w:rPr>
                  <w:rFonts w:hint="eastAsia"/>
                </w:rPr>
                <w:delText>。</w:delText>
              </w:r>
              <w:r w:rsidRPr="001E0409" w:rsidDel="003E3037">
                <w:delText>2D CNN</w:delText>
              </w:r>
              <w:r w:rsidRPr="001E0409" w:rsidDel="003E3037">
                <w:rPr>
                  <w:rFonts w:hint="eastAsia"/>
                </w:rPr>
                <w:delText>使用</w:delText>
              </w:r>
            </w:del>
            <w:del w:id="1318" w:author="chen siyuan" w:date="2022-02-22T20:28:00Z">
              <w:r w:rsidRPr="001E0409" w:rsidDel="008F4574">
                <w:delText>2D</w:delText>
              </w:r>
            </w:del>
            <w:del w:id="1319" w:author="chen siyuan" w:date="2022-02-28T21:37:00Z">
              <w:r w:rsidRPr="001E0409" w:rsidDel="003E3037">
                <w:rPr>
                  <w:rFonts w:hint="eastAsia"/>
                </w:rPr>
                <w:delText>卷积核来</w:delText>
              </w:r>
            </w:del>
            <w:del w:id="1320" w:author="chen siyuan" w:date="2022-02-22T20:28:00Z">
              <w:r w:rsidRPr="001E0409" w:rsidDel="008F4574">
                <w:rPr>
                  <w:rFonts w:hint="eastAsia"/>
                </w:rPr>
                <w:delText>预测单个切片的分割图，</w:delText>
              </w:r>
            </w:del>
            <w:del w:id="1321" w:author="chen siyuan" w:date="2022-02-28T21:37:00Z">
              <w:r w:rsidRPr="001E0409" w:rsidDel="003E3037">
                <w:rPr>
                  <w:rFonts w:hint="eastAsia"/>
                </w:rPr>
                <w:delText>利用切片长、宽两个维度上的信息，通过一次预测一个切片来预测整个体积的分割图。由于</w:delText>
              </w:r>
              <w:r w:rsidRPr="001E0409" w:rsidDel="003E3037">
                <w:delText xml:space="preserve"> 2D CNN </w:delText>
              </w:r>
              <w:r w:rsidRPr="001E0409" w:rsidDel="003E3037">
                <w:rPr>
                  <w:rFonts w:hint="eastAsia"/>
                </w:rPr>
                <w:delText>将单个切片作为输入，所以本质上无法利用来自相邻切片的上下文，只能学到血管的平面特征，从而导致大量虚警、漏检。</w:delText>
              </w:r>
            </w:del>
          </w:p>
          <w:p w14:paraId="55AEE69C" w14:textId="153E9BAB" w:rsidR="002D2695" w:rsidRPr="001E0409" w:rsidDel="008D0FDA" w:rsidRDefault="009C654A" w:rsidP="00A93A32">
            <w:pPr>
              <w:spacing w:line="312" w:lineRule="auto"/>
              <w:ind w:firstLine="420"/>
              <w:jc w:val="left"/>
              <w:rPr>
                <w:del w:id="1322" w:author="chen siyuan" w:date="2022-02-22T20:29:00Z"/>
              </w:rPr>
            </w:pPr>
            <w:del w:id="1323" w:author="chen siyuan" w:date="2022-02-22T20:28:00Z">
              <w:r w:rsidRPr="001E0409" w:rsidDel="009C654A">
                <w:rPr>
                  <w:rFonts w:hint="eastAsia"/>
                </w:rPr>
                <w:delText>针对这一问题，</w:delText>
              </w:r>
            </w:del>
            <w:del w:id="1324" w:author="chen siyuan" w:date="2022-02-28T21:37:00Z">
              <w:r w:rsidR="002D2695" w:rsidRPr="001E0409" w:rsidDel="003E3037">
                <w:delText xml:space="preserve">3D CNN </w:delText>
              </w:r>
              <w:r w:rsidR="002D2695" w:rsidRPr="001E0409" w:rsidDel="003E3037">
                <w:rPr>
                  <w:rFonts w:hint="eastAsia"/>
                </w:rPr>
                <w:delText>通过使用</w:delText>
              </w:r>
            </w:del>
            <w:del w:id="1325" w:author="chen siyuan" w:date="2022-02-22T20:29:00Z">
              <w:r w:rsidR="002D2695" w:rsidRPr="001E0409" w:rsidDel="009C654A">
                <w:delText xml:space="preserve"> 3D </w:delText>
              </w:r>
            </w:del>
            <w:del w:id="1326" w:author="chen siyuan" w:date="2022-02-28T21:37:00Z">
              <w:r w:rsidR="002D2695" w:rsidRPr="001E0409" w:rsidDel="003E3037">
                <w:rPr>
                  <w:rFonts w:hint="eastAsia"/>
                </w:rPr>
                <w:delText>卷积核对三维数据块进行分割，不仅能学习二维平面特征，还可以结合相邻切片的信息。当</w:delText>
              </w:r>
              <w:r w:rsidR="002D2695" w:rsidRPr="001E0409" w:rsidDel="003E3037">
                <w:delText>2D CNN</w:delText>
              </w:r>
              <w:r w:rsidR="002D2695" w:rsidRPr="001E0409" w:rsidDel="003E3037">
                <w:rPr>
                  <w:rFonts w:hint="eastAsia"/>
                </w:rPr>
                <w:delText>遇到连续多个困难的数据时，因为只有当前帧的信息，所以在这些图像上的分割结果都很差。但是这种情况下即使</w:delText>
              </w:r>
              <w:r w:rsidR="002D2695" w:rsidRPr="001E0409" w:rsidDel="003E3037">
                <w:delText>2</w:delText>
              </w:r>
              <w:r w:rsidR="002D2695" w:rsidRPr="001E0409" w:rsidDel="003E3037">
                <w:rPr>
                  <w:rFonts w:hint="eastAsia"/>
                </w:rPr>
                <w:delText>维平面特征不好辨别，三维的连续性特征依然存在。如果采用</w:delText>
              </w:r>
              <w:r w:rsidR="002D2695" w:rsidRPr="001E0409" w:rsidDel="003E3037">
                <w:delText>3D CNN</w:delText>
              </w:r>
              <w:r w:rsidR="002D2695" w:rsidRPr="001E0409" w:rsidDel="003E3037">
                <w:rPr>
                  <w:rFonts w:hint="eastAsia"/>
                </w:rPr>
                <w:delText>就能联系附近数据的信息判断是否符合连续性特征，从而优于</w:delText>
              </w:r>
              <w:r w:rsidR="002D2695" w:rsidRPr="001E0409" w:rsidDel="003E3037">
                <w:delText xml:space="preserve">2D </w:delText>
              </w:r>
              <w:r w:rsidR="002D2695" w:rsidRPr="001E0409" w:rsidDel="003E3037">
                <w:rPr>
                  <w:rFonts w:hint="eastAsia"/>
                </w:rPr>
                <w:delText>网络的分割结构。</w:delText>
              </w:r>
            </w:del>
          </w:p>
          <w:p w14:paraId="31D1C00C" w14:textId="5BF13511" w:rsidR="002D2695" w:rsidRPr="001E0409" w:rsidDel="00F0172A" w:rsidRDefault="002D2695" w:rsidP="001848F2">
            <w:pPr>
              <w:spacing w:line="312" w:lineRule="auto"/>
              <w:ind w:firstLine="420"/>
              <w:jc w:val="left"/>
              <w:rPr>
                <w:del w:id="1327" w:author="chen siyuan" w:date="2022-02-25T14:54:00Z"/>
              </w:rPr>
            </w:pPr>
            <w:del w:id="1328" w:author="chen siyuan" w:date="2022-02-28T21:37:00Z">
              <w:r w:rsidRPr="001E0409" w:rsidDel="003E3037">
                <w:rPr>
                  <w:rFonts w:hint="eastAsia"/>
                </w:rPr>
                <w:delText>综上所述，我们</w:delText>
              </w:r>
            </w:del>
            <w:del w:id="1329" w:author="chen siyuan" w:date="2022-02-25T14:54:00Z">
              <w:r w:rsidRPr="001E0409" w:rsidDel="00B66180">
                <w:rPr>
                  <w:rFonts w:hint="eastAsia"/>
                </w:rPr>
                <w:delText>采用</w:delText>
              </w:r>
            </w:del>
            <w:del w:id="1330" w:author="chen siyuan" w:date="2022-02-28T21:37:00Z">
              <w:r w:rsidRPr="001E0409" w:rsidDel="003E3037">
                <w:delText xml:space="preserve">3D </w:delText>
              </w:r>
            </w:del>
            <w:del w:id="1331" w:author="chen siyuan" w:date="2022-02-25T14:54:00Z">
              <w:r w:rsidRPr="001E0409" w:rsidDel="00B66180">
                <w:delText>CNN</w:delText>
              </w:r>
            </w:del>
            <w:del w:id="1332" w:author="chen siyuan" w:date="2022-02-28T21:37:00Z">
              <w:r w:rsidRPr="001E0409" w:rsidDel="003E3037">
                <w:delText xml:space="preserve"> </w:delText>
              </w:r>
              <w:r w:rsidRPr="001E0409" w:rsidDel="003E3037">
                <w:rPr>
                  <w:rFonts w:hint="eastAsia"/>
                </w:rPr>
                <w:delText>进行全脑血管的分割。</w:delText>
              </w:r>
            </w:del>
          </w:p>
          <w:p w14:paraId="56C149E0" w14:textId="36A4E81C" w:rsidR="002D2695" w:rsidRPr="001E0409" w:rsidDel="00A10907" w:rsidRDefault="002D2695">
            <w:pPr>
              <w:spacing w:line="312" w:lineRule="auto"/>
              <w:jc w:val="left"/>
              <w:rPr>
                <w:del w:id="1333" w:author="chen siyuan" w:date="2022-02-22T20:30:00Z"/>
              </w:rPr>
              <w:pPrChange w:id="1334" w:author="chen siyuan" w:date="2022-02-25T14:54:00Z">
                <w:pPr>
                  <w:spacing w:line="312" w:lineRule="auto"/>
                  <w:ind w:firstLine="420"/>
                  <w:jc w:val="left"/>
                </w:pPr>
              </w:pPrChange>
            </w:pPr>
            <w:del w:id="1335" w:author="chen siyuan" w:date="2022-02-25T14:52:00Z">
              <w:r w:rsidRPr="001E0409" w:rsidDel="00313419">
                <w:delText>U-Net</w:delText>
              </w:r>
            </w:del>
            <w:del w:id="1336" w:author="chen siyuan" w:date="2022-02-22T21:01:00Z">
              <w:r w:rsidRPr="001E0409" w:rsidDel="00E13491">
                <w:delText xml:space="preserve"> </w:delText>
              </w:r>
            </w:del>
            <w:del w:id="1337" w:author="chen siyuan" w:date="2022-02-25T14:52:00Z">
              <w:r w:rsidRPr="001E0409" w:rsidDel="00313419">
                <w:delText>[26]</w:delText>
              </w:r>
              <w:r w:rsidRPr="001E0409" w:rsidDel="00313419">
                <w:rPr>
                  <w:rFonts w:hint="eastAsia"/>
                </w:rPr>
                <w:delText>是比较早的使用全卷积网络进行医学图像语义分割的算法之一，论文中使用包含压缩路径和扩展路径的对称</w:delText>
              </w:r>
              <w:r w:rsidRPr="001E0409" w:rsidDel="00313419">
                <w:delText>U</w:delText>
              </w:r>
              <w:r w:rsidRPr="001E0409" w:rsidDel="00313419">
                <w:rPr>
                  <w:rFonts w:hint="eastAsia"/>
                </w:rPr>
                <w:delText>形结构在当时非常具有创新性，可较好地应用于逐像素监督学习的分割场景。</w:delText>
              </w:r>
            </w:del>
            <w:del w:id="1338" w:author="chen siyuan" w:date="2022-02-25T14:53:00Z">
              <w:r w:rsidRPr="001E0409" w:rsidDel="00CD2B0C">
                <w:delText>3D U-Net[27]</w:delText>
              </w:r>
            </w:del>
            <w:del w:id="1339" w:author="chen siyuan" w:date="2022-02-22T20:29:00Z">
              <w:r w:rsidR="00A835B5" w:rsidRPr="001E0409" w:rsidDel="00BE2247">
                <w:delText xml:space="preserve"> </w:delText>
              </w:r>
            </w:del>
            <w:del w:id="1340" w:author="chen siyuan" w:date="2022-02-25T14:53:00Z">
              <w:r w:rsidRPr="001E0409" w:rsidDel="00CD2B0C">
                <w:rPr>
                  <w:rFonts w:hint="eastAsia"/>
                </w:rPr>
                <w:delText>是</w:delText>
              </w:r>
              <w:r w:rsidRPr="001E0409" w:rsidDel="00CD2B0C">
                <w:delText>3D CNN</w:delText>
              </w:r>
              <w:r w:rsidRPr="001E0409" w:rsidDel="00CD2B0C">
                <w:rPr>
                  <w:rFonts w:hint="eastAsia"/>
                </w:rPr>
                <w:delText>的典型代表，同时也是</w:delText>
              </w:r>
              <w:r w:rsidRPr="001E0409" w:rsidDel="00CD2B0C">
                <w:delText>2D U-Net</w:delText>
              </w:r>
              <w:r w:rsidRPr="001E0409" w:rsidDel="00CD2B0C">
                <w:rPr>
                  <w:rFonts w:hint="eastAsia"/>
                </w:rPr>
                <w:delText>的扩展版本。由于其优异的性能，在医学图像的三维分割中得到了广泛的应用。</w:delText>
              </w:r>
            </w:del>
          </w:p>
          <w:p w14:paraId="503BF515" w14:textId="77777777" w:rsidR="002D2695" w:rsidRPr="001E0409" w:rsidDel="001848F2" w:rsidRDefault="002D2695">
            <w:pPr>
              <w:spacing w:line="312" w:lineRule="auto"/>
              <w:jc w:val="left"/>
              <w:rPr>
                <w:del w:id="1341" w:author="chen siyuan" w:date="2022-02-22T20:36:00Z"/>
              </w:rPr>
              <w:pPrChange w:id="1342" w:author="chen siyuan" w:date="2022-02-25T14:54:00Z">
                <w:pPr>
                  <w:spacing w:line="312" w:lineRule="auto"/>
                  <w:ind w:firstLine="420"/>
                  <w:jc w:val="left"/>
                </w:pPr>
              </w:pPrChange>
            </w:pPr>
          </w:p>
          <w:p w14:paraId="2736173F" w14:textId="5F2C7BDE" w:rsidR="002D2695" w:rsidRPr="001E0409" w:rsidDel="00CB7C1F" w:rsidRDefault="008D450E">
            <w:pPr>
              <w:spacing w:line="312" w:lineRule="auto"/>
              <w:jc w:val="left"/>
              <w:rPr>
                <w:del w:id="1343" w:author="chen siyuan" w:date="2022-02-22T20:36:00Z"/>
              </w:rPr>
              <w:pPrChange w:id="1344" w:author="chen siyuan" w:date="2022-02-25T14:54:00Z">
                <w:pPr>
                  <w:keepNext/>
                  <w:spacing w:line="312" w:lineRule="auto"/>
                  <w:jc w:val="center"/>
                </w:pPr>
              </w:pPrChange>
            </w:pPr>
            <w:del w:id="1345" w:author="chen siyuan" w:date="2022-02-22T20:36:00Z">
              <w:r>
                <w:rPr>
                  <w:noProof/>
                  <w:rPrChange w:id="1346" w:author="chen siyuan" w:date="2022-03-03T16:43:00Z">
                    <w:rPr>
                      <w:noProof/>
                    </w:rPr>
                  </w:rPrChange>
                </w:rPr>
                <w:drawing>
                  <wp:inline distT="0" distB="0" distL="0" distR="0" wp14:anchorId="1EA09403" wp14:editId="4A52A263">
                    <wp:extent cx="3774440" cy="2076450"/>
                    <wp:effectExtent l="0" t="0" r="0" b="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74440" cy="2076450"/>
                            </a:xfrm>
                            <a:prstGeom prst="rect">
                              <a:avLst/>
                            </a:prstGeom>
                            <a:noFill/>
                            <a:ln>
                              <a:noFill/>
                            </a:ln>
                          </pic:spPr>
                        </pic:pic>
                      </a:graphicData>
                    </a:graphic>
                  </wp:inline>
                </w:drawing>
              </w:r>
            </w:del>
          </w:p>
          <w:p w14:paraId="6126A5F3" w14:textId="16E1FE17" w:rsidR="002D2695" w:rsidRPr="001E0409" w:rsidDel="00A10907" w:rsidRDefault="002D2695">
            <w:pPr>
              <w:pStyle w:val="a7"/>
              <w:spacing w:line="312" w:lineRule="auto"/>
              <w:rPr>
                <w:del w:id="1347" w:author="chen siyuan" w:date="2022-02-22T20:30:00Z"/>
                <w:rFonts w:ascii="Times New Roman" w:hAnsi="Times New Roman"/>
                <w:sz w:val="18"/>
                <w:szCs w:val="18"/>
              </w:rPr>
              <w:pPrChange w:id="1348" w:author="chen siyuan" w:date="2022-02-25T14:54:00Z">
                <w:pPr>
                  <w:pStyle w:val="a7"/>
                  <w:spacing w:line="312" w:lineRule="auto"/>
                  <w:jc w:val="center"/>
                </w:pPr>
              </w:pPrChange>
            </w:pPr>
            <w:del w:id="1349" w:author="chen siyuan" w:date="2022-02-22T20:36:00Z">
              <w:r w:rsidRPr="001E0409" w:rsidDel="00CB7C1F">
                <w:rPr>
                  <w:rFonts w:ascii="Times New Roman" w:hAnsi="Times New Roman" w:hint="eastAsia"/>
                  <w:sz w:val="18"/>
                  <w:szCs w:val="18"/>
                  <w:rPrChange w:id="1350" w:author="chen siyuan" w:date="2022-03-03T16:43:00Z">
                    <w:rPr>
                      <w:rFonts w:hint="eastAsia"/>
                      <w:sz w:val="18"/>
                      <w:szCs w:val="18"/>
                    </w:rPr>
                  </w:rPrChange>
                </w:rPr>
                <w:delText>图</w:delText>
              </w:r>
              <w:r w:rsidRPr="001E0409" w:rsidDel="00CB7C1F">
                <w:rPr>
                  <w:rFonts w:ascii="Times New Roman" w:hAnsi="Times New Roman"/>
                  <w:sz w:val="18"/>
                  <w:szCs w:val="18"/>
                  <w:rPrChange w:id="1351" w:author="chen siyuan" w:date="2022-03-03T16:43:00Z">
                    <w:rPr>
                      <w:sz w:val="18"/>
                      <w:szCs w:val="18"/>
                    </w:rPr>
                  </w:rPrChange>
                </w:rPr>
                <w:delText xml:space="preserve"> </w:delText>
              </w:r>
              <w:r w:rsidRPr="001E0409" w:rsidDel="00CB7C1F">
                <w:rPr>
                  <w:rFonts w:ascii="Times New Roman" w:hAnsi="Times New Roman"/>
                  <w:sz w:val="18"/>
                  <w:szCs w:val="18"/>
                  <w:rPrChange w:id="1352" w:author="chen siyuan" w:date="2022-03-03T16:43:00Z">
                    <w:rPr>
                      <w:sz w:val="18"/>
                      <w:szCs w:val="18"/>
                    </w:rPr>
                  </w:rPrChange>
                </w:rPr>
                <w:fldChar w:fldCharType="begin"/>
              </w:r>
              <w:r w:rsidRPr="001E0409" w:rsidDel="00CB7C1F">
                <w:rPr>
                  <w:rFonts w:ascii="Times New Roman" w:hAnsi="Times New Roman"/>
                  <w:sz w:val="18"/>
                  <w:szCs w:val="18"/>
                  <w:rPrChange w:id="1353" w:author="chen siyuan" w:date="2022-03-03T16:43:00Z">
                    <w:rPr>
                      <w:sz w:val="18"/>
                      <w:szCs w:val="18"/>
                    </w:rPr>
                  </w:rPrChange>
                </w:rPr>
                <w:delInstrText xml:space="preserve"> SEQ </w:delInstrText>
              </w:r>
              <w:r w:rsidRPr="001E0409" w:rsidDel="00CB7C1F">
                <w:rPr>
                  <w:rFonts w:ascii="Times New Roman" w:hAnsi="Times New Roman" w:hint="eastAsia"/>
                  <w:sz w:val="18"/>
                  <w:szCs w:val="18"/>
                  <w:rPrChange w:id="1354" w:author="chen siyuan" w:date="2022-03-03T16:43:00Z">
                    <w:rPr>
                      <w:rFonts w:hint="eastAsia"/>
                      <w:sz w:val="18"/>
                      <w:szCs w:val="18"/>
                    </w:rPr>
                  </w:rPrChange>
                </w:rPr>
                <w:delInstrText>图</w:delInstrText>
              </w:r>
              <w:r w:rsidRPr="001E0409" w:rsidDel="00CB7C1F">
                <w:rPr>
                  <w:rFonts w:ascii="Times New Roman" w:hAnsi="Times New Roman"/>
                  <w:sz w:val="18"/>
                  <w:szCs w:val="18"/>
                  <w:rPrChange w:id="1355" w:author="chen siyuan" w:date="2022-03-03T16:43:00Z">
                    <w:rPr>
                      <w:sz w:val="18"/>
                      <w:szCs w:val="18"/>
                    </w:rPr>
                  </w:rPrChange>
                </w:rPr>
                <w:delInstrText xml:space="preserve"> \* ARABIC </w:delInstrText>
              </w:r>
              <w:r w:rsidRPr="001E0409" w:rsidDel="00CB7C1F">
                <w:rPr>
                  <w:rFonts w:ascii="Times New Roman" w:hAnsi="Times New Roman"/>
                  <w:sz w:val="18"/>
                  <w:szCs w:val="18"/>
                  <w:rPrChange w:id="1356" w:author="chen siyuan" w:date="2022-03-03T16:43:00Z">
                    <w:rPr>
                      <w:sz w:val="18"/>
                      <w:szCs w:val="18"/>
                    </w:rPr>
                  </w:rPrChange>
                </w:rPr>
                <w:fldChar w:fldCharType="separate"/>
              </w:r>
              <w:r w:rsidR="00E620B7" w:rsidRPr="001E0409" w:rsidDel="00CB7C1F">
                <w:rPr>
                  <w:rFonts w:ascii="Times New Roman" w:hAnsi="Times New Roman"/>
                  <w:noProof/>
                  <w:sz w:val="18"/>
                  <w:szCs w:val="18"/>
                  <w:rPrChange w:id="1357" w:author="chen siyuan" w:date="2022-03-03T16:43:00Z">
                    <w:rPr>
                      <w:noProof/>
                      <w:sz w:val="18"/>
                      <w:szCs w:val="18"/>
                    </w:rPr>
                  </w:rPrChange>
                </w:rPr>
                <w:delText>6</w:delText>
              </w:r>
              <w:r w:rsidRPr="001E0409" w:rsidDel="00CB7C1F">
                <w:rPr>
                  <w:rFonts w:ascii="Times New Roman" w:hAnsi="Times New Roman"/>
                  <w:sz w:val="18"/>
                  <w:szCs w:val="18"/>
                  <w:rPrChange w:id="1358" w:author="chen siyuan" w:date="2022-03-03T16:43:00Z">
                    <w:rPr>
                      <w:sz w:val="18"/>
                      <w:szCs w:val="18"/>
                    </w:rPr>
                  </w:rPrChange>
                </w:rPr>
                <w:fldChar w:fldCharType="end"/>
              </w:r>
              <w:r w:rsidRPr="001E0409" w:rsidDel="00CB7C1F">
                <w:rPr>
                  <w:rFonts w:ascii="Times New Roman" w:hAnsi="Times New Roman"/>
                  <w:sz w:val="18"/>
                  <w:szCs w:val="18"/>
                  <w:rPrChange w:id="1359" w:author="chen siyuan" w:date="2022-03-03T16:43:00Z">
                    <w:rPr>
                      <w:sz w:val="18"/>
                      <w:szCs w:val="18"/>
                    </w:rPr>
                  </w:rPrChange>
                </w:rPr>
                <w:delText xml:space="preserve">  3D U-Net [27]</w:delText>
              </w:r>
            </w:del>
          </w:p>
          <w:p w14:paraId="22B941DB" w14:textId="4F8DABA9" w:rsidR="002D2695" w:rsidRPr="001E0409" w:rsidDel="003E3037" w:rsidRDefault="002D2695">
            <w:pPr>
              <w:spacing w:line="312" w:lineRule="auto"/>
              <w:ind w:firstLine="420"/>
              <w:jc w:val="left"/>
              <w:rPr>
                <w:del w:id="1360" w:author="chen siyuan" w:date="2022-02-28T21:37:00Z"/>
                <w:rPrChange w:id="1361" w:author="chen siyuan" w:date="2022-03-03T16:43:00Z">
                  <w:rPr>
                    <w:del w:id="1362" w:author="chen siyuan" w:date="2022-02-28T21:37:00Z"/>
                    <w:rFonts w:eastAsia="黑体"/>
                    <w:sz w:val="20"/>
                    <w:szCs w:val="20"/>
                  </w:rPr>
                </w:rPrChange>
              </w:rPr>
              <w:pPrChange w:id="1363" w:author="chen siyuan" w:date="2022-02-25T14:54:00Z">
                <w:pPr>
                  <w:spacing w:line="312" w:lineRule="auto"/>
                  <w:jc w:val="left"/>
                </w:pPr>
              </w:pPrChange>
            </w:pPr>
          </w:p>
          <w:p w14:paraId="479AB8D7" w14:textId="3B2C5165" w:rsidR="002D2695" w:rsidRPr="001E0409" w:rsidDel="00617B2F" w:rsidRDefault="002D2695">
            <w:pPr>
              <w:spacing w:line="312" w:lineRule="auto"/>
              <w:jc w:val="left"/>
              <w:rPr>
                <w:del w:id="1364" w:author="chen siyuan" w:date="2022-02-22T20:30:00Z"/>
              </w:rPr>
              <w:pPrChange w:id="1365" w:author="chen siyuan" w:date="2022-02-25T15:30:00Z">
                <w:pPr>
                  <w:spacing w:line="312" w:lineRule="auto"/>
                  <w:ind w:firstLine="420"/>
                  <w:jc w:val="left"/>
                </w:pPr>
              </w:pPrChange>
            </w:pPr>
            <w:del w:id="1366" w:author="chen siyuan" w:date="2022-02-25T14:54:00Z">
              <w:r w:rsidRPr="001E0409" w:rsidDel="003D7628">
                <w:delText>3D U-Net</w:delText>
              </w:r>
              <w:r w:rsidRPr="001E0409" w:rsidDel="003D7628">
                <w:rPr>
                  <w:rFonts w:hint="eastAsia"/>
                </w:rPr>
                <w:delText>由一个压缩路径</w:delText>
              </w:r>
              <w:r w:rsidRPr="001E0409" w:rsidDel="00B573DC">
                <w:delText>(</w:delText>
              </w:r>
              <w:r w:rsidRPr="001E0409" w:rsidDel="00B573DC">
                <w:rPr>
                  <w:rFonts w:hint="eastAsia"/>
                </w:rPr>
                <w:delText>左</w:delText>
              </w:r>
              <w:r w:rsidRPr="001E0409" w:rsidDel="00B573DC">
                <w:delText>)</w:delText>
              </w:r>
              <w:r w:rsidRPr="001E0409" w:rsidDel="003D7628">
                <w:rPr>
                  <w:rFonts w:hint="eastAsia"/>
                </w:rPr>
                <w:delText>和一个扩展路径</w:delText>
              </w:r>
              <w:r w:rsidRPr="001E0409" w:rsidDel="00B573DC">
                <w:delText>(</w:delText>
              </w:r>
              <w:r w:rsidRPr="001E0409" w:rsidDel="00B573DC">
                <w:rPr>
                  <w:rFonts w:hint="eastAsia"/>
                </w:rPr>
                <w:delText>右</w:delText>
              </w:r>
              <w:r w:rsidRPr="001E0409" w:rsidDel="00B573DC">
                <w:delText>)</w:delText>
              </w:r>
              <w:r w:rsidRPr="001E0409" w:rsidDel="003D7628">
                <w:rPr>
                  <w:rFonts w:hint="eastAsia"/>
                </w:rPr>
                <w:delText>组成。在压缩路径中，每个层包含两个</w:delText>
              </w:r>
              <w:r w:rsidRPr="001E0409" w:rsidDel="003D7628">
                <w:delText>3×3×3</w:delText>
              </w:r>
              <w:r w:rsidRPr="001E0409" w:rsidDel="003D7628">
                <w:rPr>
                  <w:rFonts w:hint="eastAsia"/>
                </w:rPr>
                <w:delText>卷积和一个</w:delText>
              </w:r>
              <w:r w:rsidRPr="001E0409" w:rsidDel="003D7628">
                <w:delText>2×2×2</w:delText>
              </w:r>
              <w:r w:rsidRPr="001E0409" w:rsidDel="003D7628">
                <w:rPr>
                  <w:rFonts w:hint="eastAsia"/>
                </w:rPr>
                <w:delText>池化层，分别用于提取特征和降采样。扩展路径中每一层先通过反卷积将特征图的尺寸乘</w:delText>
              </w:r>
              <w:r w:rsidRPr="001E0409" w:rsidDel="003D7628">
                <w:delText>2</w:delText>
              </w:r>
              <w:r w:rsidRPr="001E0409" w:rsidDel="003D7628">
                <w:rPr>
                  <w:rFonts w:hint="eastAsia"/>
                </w:rPr>
                <w:delText>，同时将其个数减半，然后和左侧对称的压缩路径的特征图合并，来自相同分辨率层的快连接为合成图像提供了必要的高分辨率特征。在最后一层，</w:delText>
              </w:r>
              <w:r w:rsidRPr="001E0409" w:rsidDel="003D7628">
                <w:delText>1×1×1</w:delText>
              </w:r>
              <w:r w:rsidRPr="001E0409" w:rsidDel="003D7628">
                <w:rPr>
                  <w:rFonts w:hint="eastAsia"/>
                </w:rPr>
                <w:delText>卷积将输出通道的数量减少到标签的数量</w:delText>
              </w:r>
              <w:r w:rsidRPr="001E0409" w:rsidDel="003D7628">
                <w:delText>3</w:delText>
              </w:r>
              <w:r w:rsidRPr="001E0409" w:rsidDel="003D7628">
                <w:rPr>
                  <w:rFonts w:hint="eastAsia"/>
                </w:rPr>
                <w:delText>。每个卷积后面都跟着</w:delText>
              </w:r>
              <w:r w:rsidRPr="001E0409" w:rsidDel="003D7628">
                <w:delText>ReLU</w:delText>
              </w:r>
              <w:r w:rsidRPr="001E0409" w:rsidDel="003D7628">
                <w:rPr>
                  <w:rFonts w:hint="eastAsia"/>
                </w:rPr>
                <w:delText>层和批处理规范化（</w:delText>
              </w:r>
            </w:del>
            <w:del w:id="1367" w:author="chen siyuan" w:date="2022-02-22T21:02:00Z">
              <w:r w:rsidRPr="001E0409" w:rsidDel="00E13491">
                <w:delText>batch n</w:delText>
              </w:r>
            </w:del>
            <w:del w:id="1368" w:author="chen siyuan" w:date="2022-02-25T14:54:00Z">
              <w:r w:rsidRPr="001E0409" w:rsidDel="003D7628">
                <w:delText>ormalization</w:delText>
              </w:r>
              <w:r w:rsidRPr="001E0409" w:rsidDel="003D7628">
                <w:rPr>
                  <w:rFonts w:hint="eastAsia"/>
                </w:rPr>
                <w:delText>）。</w:delText>
              </w:r>
            </w:del>
          </w:p>
          <w:p w14:paraId="4B157CBE" w14:textId="77777777" w:rsidR="005067C3" w:rsidRPr="001E0409" w:rsidDel="0002365E" w:rsidRDefault="005067C3">
            <w:pPr>
              <w:spacing w:line="312" w:lineRule="auto"/>
              <w:jc w:val="left"/>
              <w:rPr>
                <w:del w:id="1369" w:author="chen siyuan" w:date="2022-02-25T15:31:00Z"/>
                <w:b/>
                <w:bCs/>
              </w:rPr>
              <w:pPrChange w:id="1370" w:author="chen siyuan" w:date="2022-02-25T15:30:00Z">
                <w:pPr>
                  <w:spacing w:line="312" w:lineRule="auto"/>
                </w:pPr>
              </w:pPrChange>
            </w:pPr>
          </w:p>
          <w:p w14:paraId="15B1F7A9" w14:textId="08988EEA" w:rsidR="002D2695" w:rsidRPr="001E0409" w:rsidDel="000A5945" w:rsidRDefault="00025395" w:rsidP="002D2695">
            <w:pPr>
              <w:spacing w:line="312" w:lineRule="auto"/>
              <w:rPr>
                <w:del w:id="1371" w:author="chen siyuan" w:date="2022-02-25T16:02:00Z"/>
                <w:b/>
                <w:bCs/>
              </w:rPr>
            </w:pPr>
            <w:del w:id="1372" w:author="chen siyuan" w:date="2022-02-25T16:02:00Z">
              <w:r w:rsidRPr="001E0409" w:rsidDel="000A5945">
                <w:rPr>
                  <w:b/>
                  <w:bCs/>
                </w:rPr>
                <w:delText>3</w:delText>
              </w:r>
              <w:r w:rsidR="002D2695" w:rsidRPr="001E0409" w:rsidDel="000A5945">
                <w:rPr>
                  <w:b/>
                  <w:bCs/>
                </w:rPr>
                <w:delText xml:space="preserve">.1.3 </w:delText>
              </w:r>
              <w:r w:rsidR="002D2695" w:rsidRPr="001E0409" w:rsidDel="000A5945">
                <w:rPr>
                  <w:rFonts w:hint="eastAsia"/>
                  <w:b/>
                  <w:bCs/>
                </w:rPr>
                <w:delText>网络调整</w:delText>
              </w:r>
            </w:del>
          </w:p>
          <w:p w14:paraId="522097DF" w14:textId="43C75BCA" w:rsidR="002D2695" w:rsidRPr="001E0409" w:rsidDel="003E3037" w:rsidRDefault="00B770D8" w:rsidP="00791FA5">
            <w:pPr>
              <w:spacing w:line="312" w:lineRule="auto"/>
              <w:ind w:firstLine="420"/>
              <w:jc w:val="left"/>
              <w:rPr>
                <w:del w:id="1373" w:author="chen siyuan" w:date="2022-02-28T21:37:00Z"/>
              </w:rPr>
            </w:pPr>
            <w:del w:id="1374" w:author="chen siyuan" w:date="2022-02-22T20:30:00Z">
              <w:r w:rsidRPr="001E0409" w:rsidDel="000B7266">
                <w:rPr>
                  <w:rFonts w:hint="eastAsia"/>
                </w:rPr>
                <w:delText>实验中</w:delText>
              </w:r>
            </w:del>
            <w:del w:id="1375" w:author="chen siyuan" w:date="2022-02-28T21:37:00Z">
              <w:r w:rsidRPr="001E0409" w:rsidDel="003E3037">
                <w:delText>3D U-Net</w:delText>
              </w:r>
            </w:del>
            <w:del w:id="1376" w:author="chen siyuan" w:date="2022-02-22T20:31:00Z">
              <w:r w:rsidRPr="001E0409" w:rsidDel="000B7266">
                <w:rPr>
                  <w:rFonts w:hint="eastAsia"/>
                </w:rPr>
                <w:delText>获得了不错的分割结果</w:delText>
              </w:r>
              <w:r w:rsidR="00EE5CAF" w:rsidRPr="001E0409" w:rsidDel="000B7266">
                <w:rPr>
                  <w:rFonts w:hint="eastAsia"/>
                </w:rPr>
                <w:delText>。</w:delText>
              </w:r>
              <w:r w:rsidRPr="001E0409" w:rsidDel="000B7266">
                <w:rPr>
                  <w:rFonts w:hint="eastAsia"/>
                </w:rPr>
                <w:delText>然而</w:delText>
              </w:r>
            </w:del>
            <w:del w:id="1377" w:author="chen siyuan" w:date="2022-02-22T20:32:00Z">
              <w:r w:rsidR="00005D05" w:rsidRPr="001E0409" w:rsidDel="00D520AA">
                <w:rPr>
                  <w:rFonts w:hint="eastAsia"/>
                </w:rPr>
                <w:delText>考虑到</w:delText>
              </w:r>
            </w:del>
            <w:del w:id="1378" w:author="chen siyuan" w:date="2022-02-28T21:37:00Z">
              <w:r w:rsidR="00D372FB" w:rsidRPr="001E0409" w:rsidDel="003E3037">
                <w:rPr>
                  <w:rFonts w:hint="eastAsia"/>
                </w:rPr>
                <w:delText>各项同性的网络运行速度较慢</w:delText>
              </w:r>
            </w:del>
            <w:del w:id="1379" w:author="chen siyuan" w:date="2022-02-22T20:32:00Z">
              <w:r w:rsidR="007F7338" w:rsidRPr="001E0409" w:rsidDel="00D520AA">
                <w:rPr>
                  <w:rFonts w:hint="eastAsia"/>
                </w:rPr>
                <w:delText>，会造成资源浪费</w:delText>
              </w:r>
              <w:r w:rsidR="00D372FB" w:rsidRPr="001E0409" w:rsidDel="00D520AA">
                <w:rPr>
                  <w:rFonts w:hint="eastAsia"/>
                </w:rPr>
                <w:delText>，</w:delText>
              </w:r>
            </w:del>
            <w:del w:id="1380" w:author="chen siyuan" w:date="2022-02-22T20:35:00Z">
              <w:r w:rsidR="00D372FB" w:rsidRPr="001E0409" w:rsidDel="00DD51CB">
                <w:rPr>
                  <w:rFonts w:hint="eastAsia"/>
                </w:rPr>
                <w:delText>同时为了适应各项异性的电镜数据，</w:delText>
              </w:r>
            </w:del>
            <w:del w:id="1381" w:author="chen siyuan" w:date="2022-02-28T21:37:00Z">
              <w:r w:rsidR="006A3E68" w:rsidRPr="001E0409" w:rsidDel="003E3037">
                <w:rPr>
                  <w:rFonts w:hint="eastAsia"/>
                </w:rPr>
                <w:delText>我们修改了网络以更高效地分割。</w:delText>
              </w:r>
              <w:r w:rsidR="002D2695" w:rsidRPr="001E0409" w:rsidDel="003E3037">
                <w:rPr>
                  <w:rFonts w:hint="eastAsia"/>
                </w:rPr>
                <w:delText>我们在网络的初始三层将</w:delText>
              </w:r>
              <w:r w:rsidR="002D2695" w:rsidRPr="001E0409" w:rsidDel="003E3037">
                <w:delText>Z</w:delText>
              </w:r>
              <w:r w:rsidR="002D2695" w:rsidRPr="001E0409" w:rsidDel="003E3037">
                <w:rPr>
                  <w:rFonts w:hint="eastAsia"/>
                </w:rPr>
                <w:delText>方向的卷积核大小设为</w:delText>
              </w:r>
              <w:r w:rsidR="002D2695" w:rsidRPr="001E0409" w:rsidDel="003E3037">
                <w:delText xml:space="preserve"> 1</w:delText>
              </w:r>
              <w:r w:rsidR="002D2695" w:rsidRPr="001E0409" w:rsidDel="003E3037">
                <w:rPr>
                  <w:rFonts w:hint="eastAsia"/>
                </w:rPr>
                <w:delText>，也即使用二维卷积开始前三层的卷积，当网络的物理感受野接近各向同性后，将</w:delText>
              </w:r>
              <w:r w:rsidR="002D2695" w:rsidRPr="001E0409" w:rsidDel="003E3037">
                <w:delText xml:space="preserve"> z </w:delText>
              </w:r>
              <w:r w:rsidR="002D2695" w:rsidRPr="001E0409" w:rsidDel="003E3037">
                <w:rPr>
                  <w:rFonts w:hint="eastAsia"/>
                </w:rPr>
                <w:delText>方向的卷积核大小调整为与其他方向相同，也即使用各向同性的卷积核进行深层的卷积。通过这样的卷积过程，网络的参数量、计算量也显著减少，使得我们可以使用更大的图像块输入到网络，让网络使用随机梯度下降算法训练时，对梯度有更好的估计，加快网络的收敛速度，且更不易于陷于局部最优。</w:delText>
              </w:r>
            </w:del>
            <w:del w:id="1382" w:author="chen siyuan" w:date="2022-02-25T16:17:00Z">
              <w:r w:rsidR="00D27920" w:rsidRPr="001E0409" w:rsidDel="00D908F8">
                <w:rPr>
                  <w:rFonts w:hint="eastAsia"/>
                </w:rPr>
                <w:delText>我们</w:delText>
              </w:r>
              <w:r w:rsidR="003A1328" w:rsidRPr="001E0409" w:rsidDel="00D908F8">
                <w:rPr>
                  <w:rFonts w:hint="eastAsia"/>
                </w:rPr>
                <w:delText>称</w:delText>
              </w:r>
            </w:del>
            <w:del w:id="1383" w:author="chen siyuan" w:date="2022-02-28T21:37:00Z">
              <w:r w:rsidR="003A1328" w:rsidRPr="001E0409" w:rsidDel="003E3037">
                <w:rPr>
                  <w:rFonts w:hint="eastAsia"/>
                </w:rPr>
                <w:delText>这个网络为</w:delText>
              </w:r>
              <w:r w:rsidR="003A1328" w:rsidRPr="001E0409" w:rsidDel="003E3037">
                <w:delText>3D U-Net-aniso</w:delText>
              </w:r>
              <w:r w:rsidR="003A1328" w:rsidRPr="001E0409" w:rsidDel="003E3037">
                <w:rPr>
                  <w:rFonts w:hint="eastAsia"/>
                </w:rPr>
                <w:delText>。</w:delText>
              </w:r>
            </w:del>
          </w:p>
          <w:p w14:paraId="476F326F" w14:textId="40B83307" w:rsidR="002D2695" w:rsidRPr="001E0409" w:rsidDel="00E62227" w:rsidRDefault="008D450E">
            <w:pPr>
              <w:spacing w:line="312" w:lineRule="auto"/>
              <w:rPr>
                <w:del w:id="1384" w:author="chen siyuan" w:date="2022-02-22T20:37:00Z"/>
                <w:noProof/>
              </w:rPr>
            </w:pPr>
            <w:del w:id="1385" w:author="chen siyuan" w:date="2022-02-22T20:36:00Z">
              <w:r>
                <w:rPr>
                  <w:noProof/>
                  <w:rPrChange w:id="1386" w:author="chen siyuan" w:date="2022-03-03T16:43:00Z">
                    <w:rPr>
                      <w:noProof/>
                    </w:rPr>
                  </w:rPrChange>
                </w:rPr>
                <w:drawing>
                  <wp:inline distT="0" distB="0" distL="0" distR="0" wp14:anchorId="115AE95F" wp14:editId="5B149C2C">
                    <wp:extent cx="1917065" cy="1244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17065" cy="1244600"/>
                            </a:xfrm>
                            <a:prstGeom prst="rect">
                              <a:avLst/>
                            </a:prstGeom>
                            <a:noFill/>
                            <a:ln>
                              <a:noFill/>
                            </a:ln>
                          </pic:spPr>
                        </pic:pic>
                      </a:graphicData>
                    </a:graphic>
                  </wp:inline>
                </w:drawing>
              </w:r>
            </w:del>
          </w:p>
          <w:p w14:paraId="0FEE9FCC" w14:textId="6317601E" w:rsidR="002D2695" w:rsidRPr="001E0409" w:rsidDel="00945A66" w:rsidRDefault="002D2695">
            <w:pPr>
              <w:keepNext/>
              <w:spacing w:line="312" w:lineRule="auto"/>
              <w:jc w:val="center"/>
              <w:rPr>
                <w:del w:id="1387" w:author="chen siyuan" w:date="2022-02-22T21:05:00Z"/>
                <w:rPrChange w:id="1388" w:author="chen siyuan" w:date="2022-03-03T16:43:00Z">
                  <w:rPr>
                    <w:del w:id="1389" w:author="chen siyuan" w:date="2022-02-22T21:05:00Z"/>
                    <w:rFonts w:ascii="Times New Roman" w:hAnsi="Times New Roman"/>
                    <w:sz w:val="18"/>
                    <w:szCs w:val="18"/>
                  </w:rPr>
                </w:rPrChange>
              </w:rPr>
              <w:pPrChange w:id="1390" w:author="chen siyuan" w:date="2022-02-22T20:37:00Z">
                <w:pPr>
                  <w:pStyle w:val="a7"/>
                  <w:spacing w:line="312" w:lineRule="auto"/>
                  <w:jc w:val="center"/>
                </w:pPr>
              </w:pPrChange>
            </w:pPr>
            <w:del w:id="1391" w:author="chen siyuan" w:date="2022-02-22T21:05:00Z">
              <w:r w:rsidRPr="001E0409" w:rsidDel="00945A66">
                <w:rPr>
                  <w:sz w:val="18"/>
                  <w:szCs w:val="18"/>
                  <w:rPrChange w:id="1392" w:author="chen siyuan" w:date="2022-03-03T16:43:00Z">
                    <w:rPr>
                      <w:sz w:val="18"/>
                      <w:szCs w:val="18"/>
                    </w:rPr>
                  </w:rPrChange>
                </w:rPr>
                <w:delText>图</w:delText>
              </w:r>
              <w:r w:rsidRPr="001E0409" w:rsidDel="00945A66">
                <w:rPr>
                  <w:sz w:val="18"/>
                  <w:szCs w:val="18"/>
                  <w:rPrChange w:id="1393" w:author="chen siyuan" w:date="2022-03-03T16:43:00Z">
                    <w:rPr>
                      <w:sz w:val="18"/>
                      <w:szCs w:val="18"/>
                    </w:rPr>
                  </w:rPrChange>
                </w:rPr>
                <w:delText xml:space="preserve"> </w:delText>
              </w:r>
              <w:r w:rsidRPr="001E0409" w:rsidDel="00945A66">
                <w:rPr>
                  <w:sz w:val="18"/>
                  <w:szCs w:val="18"/>
                  <w:rPrChange w:id="1394" w:author="chen siyuan" w:date="2022-03-03T16:43:00Z">
                    <w:rPr>
                      <w:sz w:val="18"/>
                      <w:szCs w:val="18"/>
                    </w:rPr>
                  </w:rPrChange>
                </w:rPr>
                <w:fldChar w:fldCharType="begin"/>
              </w:r>
              <w:r w:rsidRPr="001E0409" w:rsidDel="00945A66">
                <w:rPr>
                  <w:sz w:val="18"/>
                  <w:szCs w:val="18"/>
                  <w:rPrChange w:id="1395" w:author="chen siyuan" w:date="2022-03-03T16:43:00Z">
                    <w:rPr>
                      <w:sz w:val="18"/>
                      <w:szCs w:val="18"/>
                    </w:rPr>
                  </w:rPrChange>
                </w:rPr>
                <w:delInstrText xml:space="preserve"> SEQ </w:delInstrText>
              </w:r>
              <w:r w:rsidRPr="001E0409" w:rsidDel="00945A66">
                <w:rPr>
                  <w:sz w:val="18"/>
                  <w:szCs w:val="18"/>
                  <w:rPrChange w:id="1396" w:author="chen siyuan" w:date="2022-03-03T16:43:00Z">
                    <w:rPr>
                      <w:sz w:val="18"/>
                      <w:szCs w:val="18"/>
                    </w:rPr>
                  </w:rPrChange>
                </w:rPr>
                <w:delInstrText>图</w:delInstrText>
              </w:r>
              <w:r w:rsidRPr="001E0409" w:rsidDel="00945A66">
                <w:rPr>
                  <w:sz w:val="18"/>
                  <w:szCs w:val="18"/>
                  <w:rPrChange w:id="1397" w:author="chen siyuan" w:date="2022-03-03T16:43:00Z">
                    <w:rPr>
                      <w:sz w:val="18"/>
                      <w:szCs w:val="18"/>
                    </w:rPr>
                  </w:rPrChange>
                </w:rPr>
                <w:delInstrText xml:space="preserve"> \* ARABIC </w:delInstrText>
              </w:r>
              <w:r w:rsidRPr="001E0409" w:rsidDel="00945A66">
                <w:rPr>
                  <w:sz w:val="18"/>
                  <w:szCs w:val="18"/>
                  <w:rPrChange w:id="1398" w:author="chen siyuan" w:date="2022-03-03T16:43:00Z">
                    <w:rPr>
                      <w:sz w:val="18"/>
                      <w:szCs w:val="18"/>
                    </w:rPr>
                  </w:rPrChange>
                </w:rPr>
                <w:fldChar w:fldCharType="separate"/>
              </w:r>
              <w:r w:rsidR="00E620B7" w:rsidRPr="001E0409" w:rsidDel="00945A66">
                <w:rPr>
                  <w:noProof/>
                  <w:sz w:val="18"/>
                  <w:szCs w:val="18"/>
                  <w:rPrChange w:id="1399" w:author="chen siyuan" w:date="2022-03-03T16:43:00Z">
                    <w:rPr>
                      <w:noProof/>
                      <w:sz w:val="18"/>
                      <w:szCs w:val="18"/>
                    </w:rPr>
                  </w:rPrChange>
                </w:rPr>
                <w:delText>7</w:delText>
              </w:r>
              <w:r w:rsidRPr="001E0409" w:rsidDel="00945A66">
                <w:rPr>
                  <w:sz w:val="18"/>
                  <w:szCs w:val="18"/>
                  <w:rPrChange w:id="1400" w:author="chen siyuan" w:date="2022-03-03T16:43:00Z">
                    <w:rPr>
                      <w:sz w:val="18"/>
                      <w:szCs w:val="18"/>
                    </w:rPr>
                  </w:rPrChange>
                </w:rPr>
                <w:fldChar w:fldCharType="end"/>
              </w:r>
              <w:r w:rsidRPr="001E0409" w:rsidDel="00945A66">
                <w:rPr>
                  <w:sz w:val="18"/>
                  <w:szCs w:val="18"/>
                  <w:rPrChange w:id="1401" w:author="chen siyuan" w:date="2022-03-03T16:43:00Z">
                    <w:rPr>
                      <w:sz w:val="18"/>
                      <w:szCs w:val="18"/>
                    </w:rPr>
                  </w:rPrChange>
                </w:rPr>
                <w:delText xml:space="preserve">  </w:delText>
              </w:r>
              <w:r w:rsidRPr="001E0409" w:rsidDel="00945A66">
                <w:rPr>
                  <w:sz w:val="18"/>
                  <w:szCs w:val="18"/>
                  <w:rPrChange w:id="1402" w:author="chen siyuan" w:date="2022-03-03T16:43:00Z">
                    <w:rPr>
                      <w:sz w:val="18"/>
                      <w:szCs w:val="18"/>
                    </w:rPr>
                  </w:rPrChange>
                </w:rPr>
                <w:delText>修正</w:delText>
              </w:r>
              <w:r w:rsidR="00D27920" w:rsidRPr="001E0409" w:rsidDel="00945A66">
                <w:rPr>
                  <w:sz w:val="18"/>
                  <w:szCs w:val="18"/>
                  <w:rPrChange w:id="1403" w:author="chen siyuan" w:date="2022-03-03T16:43:00Z">
                    <w:rPr>
                      <w:sz w:val="18"/>
                      <w:szCs w:val="18"/>
                    </w:rPr>
                  </w:rPrChange>
                </w:rPr>
                <w:delText>网络</w:delText>
              </w:r>
              <w:r w:rsidR="00D27920" w:rsidRPr="001E0409" w:rsidDel="00945A66">
                <w:rPr>
                  <w:sz w:val="18"/>
                  <w:szCs w:val="18"/>
                  <w:rPrChange w:id="1404" w:author="chen siyuan" w:date="2022-03-03T16:43:00Z">
                    <w:rPr>
                      <w:sz w:val="18"/>
                      <w:szCs w:val="18"/>
                    </w:rPr>
                  </w:rPrChange>
                </w:rPr>
                <w:delText>3D U-Net-aniso</w:delText>
              </w:r>
            </w:del>
          </w:p>
          <w:bookmarkEnd w:id="1304"/>
          <w:p w14:paraId="79B0B1AE" w14:textId="77777777" w:rsidR="009231D9" w:rsidRPr="001E0409" w:rsidDel="00E47F8C" w:rsidRDefault="009231D9" w:rsidP="002D2695">
            <w:pPr>
              <w:spacing w:line="312" w:lineRule="auto"/>
              <w:rPr>
                <w:del w:id="1405" w:author="chen siyuan" w:date="2022-02-25T13:51:00Z"/>
                <w:b/>
                <w:bCs/>
              </w:rPr>
            </w:pPr>
          </w:p>
          <w:p w14:paraId="6FEA6AFD" w14:textId="5A1BA0E1" w:rsidR="002D2695" w:rsidRPr="001E0409" w:rsidDel="00EC60C0" w:rsidRDefault="00025395" w:rsidP="00CF7F59">
            <w:pPr>
              <w:spacing w:line="312" w:lineRule="auto"/>
              <w:rPr>
                <w:del w:id="1406" w:author="chen siyuan" w:date="2022-02-28T21:07:00Z"/>
                <w:b/>
                <w:bCs/>
              </w:rPr>
            </w:pPr>
            <w:del w:id="1407" w:author="chen siyuan" w:date="2022-02-28T21:07:00Z">
              <w:r w:rsidRPr="001E0409" w:rsidDel="00EC60C0">
                <w:rPr>
                  <w:b/>
                  <w:bCs/>
                </w:rPr>
                <w:delText>3</w:delText>
              </w:r>
              <w:r w:rsidR="002D2695" w:rsidRPr="001E0409" w:rsidDel="00EC60C0">
                <w:rPr>
                  <w:b/>
                  <w:bCs/>
                </w:rPr>
                <w:delText xml:space="preserve">.2 </w:delText>
              </w:r>
              <w:r w:rsidR="002D2695" w:rsidRPr="001E0409" w:rsidDel="00EC60C0">
                <w:rPr>
                  <w:rFonts w:hint="eastAsia"/>
                  <w:b/>
                  <w:bCs/>
                </w:rPr>
                <w:delText>基于</w:delText>
              </w:r>
              <w:r w:rsidR="002D2695" w:rsidRPr="001E0409" w:rsidDel="00EC60C0">
                <w:rPr>
                  <w:b/>
                  <w:bCs/>
                </w:rPr>
                <w:delText>NeuroGPS-Tree</w:delText>
              </w:r>
              <w:r w:rsidR="002D2695" w:rsidRPr="001E0409" w:rsidDel="00EC60C0">
                <w:rPr>
                  <w:rFonts w:hint="eastAsia"/>
                  <w:b/>
                  <w:bCs/>
                </w:rPr>
                <w:delText>的血管追踪</w:delText>
              </w:r>
            </w:del>
          </w:p>
          <w:p w14:paraId="4268C6D7" w14:textId="54CCC706" w:rsidR="00E86244" w:rsidRPr="001E0409" w:rsidDel="00EC60C0" w:rsidRDefault="00E86244" w:rsidP="00E86244">
            <w:pPr>
              <w:spacing w:line="312" w:lineRule="auto"/>
              <w:ind w:firstLine="420"/>
              <w:rPr>
                <w:del w:id="1408" w:author="chen siyuan" w:date="2022-02-28T21:07:00Z"/>
              </w:rPr>
            </w:pPr>
            <w:del w:id="1409" w:author="chen siyuan" w:date="2022-02-28T21:07:00Z">
              <w:r w:rsidRPr="001E0409" w:rsidDel="00EC60C0">
                <w:rPr>
                  <w:rFonts w:hint="eastAsia"/>
                </w:rPr>
                <w:delText>血管追踪（</w:delText>
              </w:r>
              <w:r w:rsidRPr="001E0409" w:rsidDel="00EC60C0">
                <w:delText>Tracing</w:delText>
              </w:r>
              <w:r w:rsidRPr="001E0409" w:rsidDel="00EC60C0">
                <w:rPr>
                  <w:rFonts w:hint="eastAsia"/>
                </w:rPr>
                <w:delText>）是构建血管</w:delText>
              </w:r>
            </w:del>
            <w:del w:id="1410" w:author="chen siyuan" w:date="2022-02-22T20:38:00Z">
              <w:r w:rsidRPr="001E0409" w:rsidDel="008E6BA8">
                <w:rPr>
                  <w:rFonts w:hint="eastAsia"/>
                </w:rPr>
                <w:delText>的</w:delText>
              </w:r>
            </w:del>
            <w:del w:id="1411" w:author="chen siyuan" w:date="2022-02-28T21:07:00Z">
              <w:r w:rsidRPr="001E0409" w:rsidDel="00EC60C0">
                <w:rPr>
                  <w:rFonts w:hint="eastAsia"/>
                </w:rPr>
                <w:delText>数字模型的过程。常用血管追踪算法受限于当前位置附近很小范围内的信息，</w:delText>
              </w:r>
            </w:del>
            <w:del w:id="1412" w:author="chen siyuan" w:date="2022-02-25T15:00:00Z">
              <w:r w:rsidRPr="001E0409" w:rsidDel="004F5649">
                <w:rPr>
                  <w:rFonts w:hint="eastAsia"/>
                </w:rPr>
                <w:delText>非常</w:delText>
              </w:r>
            </w:del>
            <w:del w:id="1413" w:author="chen siyuan" w:date="2022-02-28T21:07:00Z">
              <w:r w:rsidRPr="001E0409" w:rsidDel="00EC60C0">
                <w:rPr>
                  <w:rFonts w:hint="eastAsia"/>
                </w:rPr>
                <w:delText>容易受分割图里的噪声影响产生分割漏检导致断裂。由于我们的数据量庞大，更需要采用一种准确</w:delText>
              </w:r>
              <w:r w:rsidR="00493EB5" w:rsidRPr="001E0409" w:rsidDel="00EC60C0">
                <w:rPr>
                  <w:rFonts w:hint="eastAsia"/>
                </w:rPr>
                <w:delText>、</w:delText>
              </w:r>
              <w:r w:rsidRPr="001E0409" w:rsidDel="00EC60C0">
                <w:rPr>
                  <w:rFonts w:hint="eastAsia"/>
                </w:rPr>
                <w:delText>高效</w:delText>
              </w:r>
              <w:r w:rsidR="0097004E" w:rsidRPr="001E0409" w:rsidDel="00EC60C0">
                <w:rPr>
                  <w:rFonts w:hint="eastAsia"/>
                </w:rPr>
                <w:delText>的</w:delText>
              </w:r>
              <w:r w:rsidRPr="001E0409" w:rsidDel="00EC60C0">
                <w:rPr>
                  <w:rFonts w:hint="eastAsia"/>
                </w:rPr>
                <w:delText>追踪方法。</w:delText>
              </w:r>
            </w:del>
          </w:p>
          <w:p w14:paraId="0F1754F7" w14:textId="4D63AB8A" w:rsidR="002D2695" w:rsidRPr="001E0409" w:rsidDel="006A498F" w:rsidRDefault="003E3D08" w:rsidP="00A93A32">
            <w:pPr>
              <w:spacing w:line="312" w:lineRule="auto"/>
              <w:ind w:firstLine="420"/>
              <w:rPr>
                <w:del w:id="1414" w:author="chen siyuan" w:date="2022-02-22T21:03:00Z"/>
              </w:rPr>
            </w:pPr>
            <w:del w:id="1415" w:author="chen siyuan" w:date="2022-02-28T21:07:00Z">
              <w:r w:rsidRPr="001E0409" w:rsidDel="00EC60C0">
                <w:rPr>
                  <w:rFonts w:hint="eastAsia"/>
                </w:rPr>
                <w:delText>除了血管重建，</w:delText>
              </w:r>
              <w:r w:rsidR="002D2695" w:rsidRPr="001E0409" w:rsidDel="00EC60C0">
                <w:rPr>
                  <w:rFonts w:hint="eastAsia"/>
                </w:rPr>
                <w:delText>神经元重建工作中</w:delText>
              </w:r>
              <w:r w:rsidRPr="001E0409" w:rsidDel="00EC60C0">
                <w:rPr>
                  <w:rFonts w:hint="eastAsia"/>
                </w:rPr>
                <w:delText>也</w:delText>
              </w:r>
              <w:r w:rsidR="002D2695" w:rsidRPr="001E0409" w:rsidDel="00EC60C0">
                <w:rPr>
                  <w:rFonts w:hint="eastAsia"/>
                </w:rPr>
                <w:delText>常用到追踪算法，</w:delText>
              </w:r>
              <w:r w:rsidR="0032469D" w:rsidRPr="001E0409" w:rsidDel="00EC60C0">
                <w:rPr>
                  <w:rFonts w:hint="eastAsia"/>
                </w:rPr>
                <w:delText>而</w:delText>
              </w:r>
              <w:r w:rsidR="002D2695" w:rsidRPr="001E0409" w:rsidDel="00EC60C0">
                <w:rPr>
                  <w:rFonts w:hint="eastAsia"/>
                </w:rPr>
                <w:delText>神经元轴突树突和血管形态类似，都是管状结构，所以二者的追踪算法有相通之处。神经元追踪算法中的代表方法</w:delText>
              </w:r>
              <w:r w:rsidR="002D2695" w:rsidRPr="001E0409" w:rsidDel="00EC60C0">
                <w:delText>NeuroGPS-Tree</w:delText>
              </w:r>
              <w:r w:rsidR="002D2695" w:rsidRPr="001E0409" w:rsidDel="00EC60C0">
                <w:rPr>
                  <w:rFonts w:hint="eastAsia"/>
                </w:rPr>
                <w:delText>算法在追踪时利用到更全局的信息，</w:delText>
              </w:r>
            </w:del>
            <w:del w:id="1416" w:author="chen siyuan" w:date="2022-02-22T20:39:00Z">
              <w:r w:rsidR="002D2695" w:rsidRPr="001E0409" w:rsidDel="003E6471">
                <w:rPr>
                  <w:rFonts w:hint="eastAsia"/>
                </w:rPr>
                <w:delText>采</w:delText>
              </w:r>
            </w:del>
            <w:del w:id="1417" w:author="chen siyuan" w:date="2022-02-28T21:07:00Z">
              <w:r w:rsidR="002D2695" w:rsidRPr="001E0409" w:rsidDel="00EC60C0">
                <w:rPr>
                  <w:rFonts w:hint="eastAsia"/>
                </w:rPr>
                <w:delText>用镭射采样算法（</w:delText>
              </w:r>
              <w:r w:rsidR="002D2695" w:rsidRPr="001E0409" w:rsidDel="00EC60C0">
                <w:delText>Rayburst Sampling Method[29]</w:delText>
              </w:r>
              <w:r w:rsidR="002D2695" w:rsidRPr="001E0409" w:rsidDel="00EC60C0">
                <w:rPr>
                  <w:rFonts w:hint="eastAsia"/>
                </w:rPr>
                <w:delText>）判断当前点位置和计算半径，并采用丰富的后处理处理追踪错误，且高效便捷，适合大规模数据。因此，本课题采用</w:delText>
              </w:r>
              <w:r w:rsidR="002D2695" w:rsidRPr="001E0409" w:rsidDel="00EC60C0">
                <w:delText>NeuroGPS-Tree</w:delText>
              </w:r>
              <w:r w:rsidR="002D2695" w:rsidRPr="001E0409" w:rsidDel="00EC60C0">
                <w:rPr>
                  <w:rFonts w:hint="eastAsia"/>
                </w:rPr>
                <w:delText>做基础血管追踪。</w:delText>
              </w:r>
            </w:del>
          </w:p>
          <w:p w14:paraId="2C61A109" w14:textId="4EEF8882" w:rsidR="00745FC5" w:rsidRPr="001E0409" w:rsidDel="003E6471" w:rsidRDefault="00745FC5">
            <w:pPr>
              <w:spacing w:line="312" w:lineRule="auto"/>
              <w:ind w:firstLine="420"/>
              <w:rPr>
                <w:del w:id="1418" w:author="chen siyuan" w:date="2022-02-22T20:39:00Z"/>
              </w:rPr>
              <w:pPrChange w:id="1419" w:author="chen siyuan" w:date="2022-02-22T21:03:00Z">
                <w:pPr>
                  <w:spacing w:line="312" w:lineRule="auto"/>
                  <w:ind w:firstLine="360"/>
                </w:pPr>
              </w:pPrChange>
            </w:pPr>
            <w:del w:id="1420" w:author="chen siyuan" w:date="2022-02-22T21:03:00Z">
              <w:r w:rsidRPr="001E0409" w:rsidDel="006A498F">
                <w:rPr>
                  <w:rFonts w:hint="eastAsia"/>
                </w:rPr>
                <w:delText>本小节主要说明</w:delText>
              </w:r>
              <w:r w:rsidRPr="001E0409" w:rsidDel="006A498F">
                <w:delText>NeuroGPS-Tree</w:delText>
              </w:r>
              <w:r w:rsidRPr="001E0409" w:rsidDel="006A498F">
                <w:rPr>
                  <w:rFonts w:hint="eastAsia"/>
                </w:rPr>
                <w:delText>的原理。首先给出</w:delText>
              </w:r>
              <w:r w:rsidR="00BD0C53" w:rsidRPr="001E0409" w:rsidDel="006A498F">
                <w:rPr>
                  <w:rFonts w:hint="eastAsia"/>
                </w:rPr>
                <w:delText>主要追踪流程</w:delText>
              </w:r>
              <w:r w:rsidR="006F0F9D" w:rsidRPr="001E0409" w:rsidDel="006A498F">
                <w:rPr>
                  <w:rFonts w:hint="eastAsia"/>
                </w:rPr>
                <w:delText>，接着</w:delText>
              </w:r>
              <w:r w:rsidRPr="001E0409" w:rsidDel="006A498F">
                <w:rPr>
                  <w:rFonts w:hint="eastAsia"/>
                </w:rPr>
                <w:delText>详细介绍</w:delText>
              </w:r>
              <w:r w:rsidR="00110468" w:rsidRPr="001E0409" w:rsidDel="006A498F">
                <w:rPr>
                  <w:rFonts w:hint="eastAsia"/>
                </w:rPr>
                <w:delText>其中的</w:delText>
              </w:r>
              <w:r w:rsidRPr="001E0409" w:rsidDel="006A498F">
                <w:rPr>
                  <w:rFonts w:hint="eastAsia"/>
                </w:rPr>
                <w:delText>步骤细节。</w:delText>
              </w:r>
            </w:del>
          </w:p>
          <w:p w14:paraId="29339F85" w14:textId="5654B040" w:rsidR="00B1162C" w:rsidRPr="001E0409" w:rsidDel="006A498F" w:rsidRDefault="00B1162C">
            <w:pPr>
              <w:spacing w:line="312" w:lineRule="auto"/>
              <w:ind w:firstLine="420"/>
              <w:rPr>
                <w:del w:id="1421" w:author="chen siyuan" w:date="2022-02-22T21:03:00Z"/>
              </w:rPr>
              <w:pPrChange w:id="1422" w:author="chen siyuan" w:date="2022-02-22T21:03:00Z">
                <w:pPr>
                  <w:spacing w:line="312" w:lineRule="auto"/>
                  <w:ind w:firstLine="360"/>
                </w:pPr>
              </w:pPrChange>
            </w:pPr>
          </w:p>
          <w:p w14:paraId="7E16D8C8" w14:textId="2693A243" w:rsidR="003D7977" w:rsidRPr="001E0409" w:rsidDel="006A498F" w:rsidRDefault="00463BF0">
            <w:pPr>
              <w:spacing w:line="312" w:lineRule="auto"/>
              <w:ind w:firstLine="420"/>
              <w:rPr>
                <w:del w:id="1423" w:author="chen siyuan" w:date="2022-02-22T21:03:00Z"/>
                <w:b/>
                <w:bCs/>
              </w:rPr>
              <w:pPrChange w:id="1424" w:author="chen siyuan" w:date="2022-02-22T21:03:00Z">
                <w:pPr>
                  <w:spacing w:line="312" w:lineRule="auto"/>
                </w:pPr>
              </w:pPrChange>
            </w:pPr>
            <w:del w:id="1425" w:author="chen siyuan" w:date="2022-02-22T21:03:00Z">
              <w:r w:rsidRPr="001E0409" w:rsidDel="006A498F">
                <w:rPr>
                  <w:b/>
                  <w:bCs/>
                </w:rPr>
                <w:delText xml:space="preserve">3.2.1 </w:delText>
              </w:r>
              <w:r w:rsidR="006F0F9D" w:rsidRPr="001E0409" w:rsidDel="006A498F">
                <w:rPr>
                  <w:rFonts w:hint="eastAsia"/>
                  <w:b/>
                  <w:bCs/>
                </w:rPr>
                <w:delText>方法概述</w:delText>
              </w:r>
            </w:del>
          </w:p>
          <w:p w14:paraId="48C641E8" w14:textId="0D8E20D7" w:rsidR="00BD0C53" w:rsidRPr="001E0409" w:rsidDel="006A498F" w:rsidRDefault="00D24AFA">
            <w:pPr>
              <w:spacing w:line="312" w:lineRule="auto"/>
              <w:ind w:firstLine="420"/>
              <w:rPr>
                <w:del w:id="1426" w:author="chen siyuan" w:date="2022-02-22T21:03:00Z"/>
              </w:rPr>
              <w:pPrChange w:id="1427" w:author="chen siyuan" w:date="2022-02-22T21:03:00Z">
                <w:pPr>
                  <w:spacing w:line="312" w:lineRule="auto"/>
                  <w:ind w:firstLine="360"/>
                </w:pPr>
              </w:pPrChange>
            </w:pPr>
            <w:del w:id="1428" w:author="chen siyuan" w:date="2022-02-22T21:03:00Z">
              <w:r w:rsidRPr="001E0409" w:rsidDel="006A498F">
                <w:rPr>
                  <w:rFonts w:hint="eastAsia"/>
                </w:rPr>
                <w:delText>图</w:delText>
              </w:r>
              <w:r w:rsidRPr="001E0409" w:rsidDel="006A498F">
                <w:delText>8</w:delText>
              </w:r>
              <w:r w:rsidRPr="001E0409" w:rsidDel="006A498F">
                <w:rPr>
                  <w:rFonts w:hint="eastAsia"/>
                </w:rPr>
                <w:delText>是</w:delText>
              </w:r>
              <w:r w:rsidRPr="001E0409" w:rsidDel="006A498F">
                <w:delText>NeuroGPS-Tree</w:delText>
              </w:r>
              <w:r w:rsidRPr="001E0409" w:rsidDel="006A498F">
                <w:rPr>
                  <w:rFonts w:hint="eastAsia"/>
                </w:rPr>
                <w:delText>的追踪流程图。</w:delText>
              </w:r>
              <w:r w:rsidR="00F97D50" w:rsidRPr="001E0409" w:rsidDel="006A498F">
                <w:rPr>
                  <w:rFonts w:hint="eastAsia"/>
                </w:rPr>
                <w:delText>首</w:delText>
              </w:r>
              <w:r w:rsidR="002D2695" w:rsidRPr="001E0409" w:rsidDel="006A498F">
                <w:rPr>
                  <w:rFonts w:hint="eastAsia"/>
                </w:rPr>
                <w:delText>先</w:delText>
              </w:r>
              <w:r w:rsidR="001C569A" w:rsidRPr="001E0409" w:rsidDel="006A498F">
                <w:rPr>
                  <w:rFonts w:hint="eastAsia"/>
                </w:rPr>
                <w:delText>对输入的三维图像进行二值化来确定</w:delText>
              </w:r>
              <w:r w:rsidR="002D2695" w:rsidRPr="001E0409" w:rsidDel="006A498F">
                <w:rPr>
                  <w:rFonts w:hint="eastAsia"/>
                </w:rPr>
                <w:delText>种子点。从种子点</w:delText>
              </w:r>
              <w:r w:rsidR="00866D9B" w:rsidRPr="001E0409" w:rsidDel="006A498F">
                <w:rPr>
                  <w:rFonts w:hint="eastAsia"/>
                </w:rPr>
                <w:delText>开始分析当前节点领域内的信号，</w:delText>
              </w:r>
              <w:r w:rsidR="0091302C" w:rsidRPr="001E0409" w:rsidDel="006A498F">
                <w:rPr>
                  <w:rFonts w:hint="eastAsia"/>
                </w:rPr>
                <w:delText>采</w:delText>
              </w:r>
              <w:r w:rsidR="007A2F49" w:rsidRPr="001E0409" w:rsidDel="006A498F">
                <w:rPr>
                  <w:rFonts w:hint="eastAsia"/>
                </w:rPr>
                <w:delText>用镭射采样算法</w:delText>
              </w:r>
              <w:r w:rsidR="00294EA8" w:rsidRPr="001E0409" w:rsidDel="006A498F">
                <w:rPr>
                  <w:rFonts w:hint="eastAsia"/>
                </w:rPr>
                <w:delText>得到节点半径，</w:delText>
              </w:r>
              <w:r w:rsidR="00866D9B" w:rsidRPr="001E0409" w:rsidDel="006A498F">
                <w:rPr>
                  <w:rFonts w:hint="eastAsia"/>
                </w:rPr>
                <w:delText>并基于该点的形态学信息确定下一节点位置</w:delText>
              </w:r>
              <w:r w:rsidR="007A2F49" w:rsidRPr="001E0409" w:rsidDel="006A498F">
                <w:rPr>
                  <w:rFonts w:hint="eastAsia"/>
                </w:rPr>
                <w:delText>。</w:delText>
              </w:r>
              <w:r w:rsidR="009D0EE6" w:rsidRPr="001E0409" w:rsidDel="006A498F">
                <w:rPr>
                  <w:rFonts w:hint="eastAsia"/>
                </w:rPr>
                <w:delText>同时</w:delText>
              </w:r>
              <w:r w:rsidR="00E445C9" w:rsidRPr="001E0409" w:rsidDel="006A498F">
                <w:rPr>
                  <w:rFonts w:hint="eastAsia"/>
                </w:rPr>
                <w:delText>时刻</w:delText>
              </w:r>
              <w:r w:rsidR="009D0EE6" w:rsidRPr="001E0409" w:rsidDel="006A498F">
                <w:rPr>
                  <w:rFonts w:hint="eastAsia"/>
                </w:rPr>
                <w:delText>判断当前是否处于特殊位置，从而选择继续或终止追踪。</w:delText>
              </w:r>
              <w:r w:rsidR="00596094" w:rsidRPr="001E0409" w:rsidDel="006A498F">
                <w:rPr>
                  <w:rFonts w:hint="eastAsia"/>
                </w:rPr>
                <w:delText>图</w:delText>
              </w:r>
            </w:del>
            <w:del w:id="1429" w:author="chen siyuan" w:date="2022-02-22T20:40:00Z">
              <w:r w:rsidR="00596094" w:rsidRPr="001E0409" w:rsidDel="003E6471">
                <w:delText>9</w:delText>
              </w:r>
              <w:r w:rsidR="00596094" w:rsidRPr="001E0409" w:rsidDel="003E6471">
                <w:rPr>
                  <w:rFonts w:hint="eastAsia"/>
                </w:rPr>
                <w:delText>表示对应流程图的一个实例</w:delText>
              </w:r>
            </w:del>
            <w:del w:id="1430" w:author="chen siyuan" w:date="2022-02-22T21:03:00Z">
              <w:r w:rsidR="00596094" w:rsidRPr="001E0409" w:rsidDel="006A498F">
                <w:rPr>
                  <w:rFonts w:hint="eastAsia"/>
                </w:rPr>
                <w:delText>。</w:delText>
              </w:r>
            </w:del>
          </w:p>
          <w:p w14:paraId="232C8CFC" w14:textId="4F18B5DF" w:rsidR="00BD0C53" w:rsidRPr="001E0409" w:rsidDel="00013ACD" w:rsidRDefault="008D450E">
            <w:pPr>
              <w:pStyle w:val="a7"/>
              <w:jc w:val="center"/>
              <w:rPr>
                <w:del w:id="1431" w:author="chen siyuan" w:date="2022-02-25T15:09:00Z"/>
                <w:rFonts w:ascii="Times New Roman" w:hAnsi="Times New Roman"/>
              </w:rPr>
              <w:pPrChange w:id="1432" w:author="chen siyuan" w:date="2022-02-22T21:05:00Z">
                <w:pPr>
                  <w:pStyle w:val="a7"/>
                  <w:spacing w:line="312" w:lineRule="auto"/>
                  <w:jc w:val="center"/>
                </w:pPr>
              </w:pPrChange>
            </w:pPr>
            <w:del w:id="1433" w:author="chen siyuan" w:date="2022-02-25T14:21:00Z">
              <w:r>
                <w:rPr>
                  <w:noProof/>
                  <w:rPrChange w:id="1434" w:author="chen siyuan" w:date="2022-03-03T16:43:00Z">
                    <w:rPr>
                      <w:noProof/>
                    </w:rPr>
                  </w:rPrChange>
                </w:rPr>
                <w:drawing>
                  <wp:inline distT="0" distB="0" distL="0" distR="0" wp14:anchorId="642965A0" wp14:editId="535A6D1C">
                    <wp:extent cx="4201795" cy="33242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01795" cy="3324225"/>
                            </a:xfrm>
                            <a:prstGeom prst="rect">
                              <a:avLst/>
                            </a:prstGeom>
                            <a:noFill/>
                            <a:ln>
                              <a:noFill/>
                            </a:ln>
                          </pic:spPr>
                        </pic:pic>
                      </a:graphicData>
                    </a:graphic>
                  </wp:inline>
                </w:drawing>
              </w:r>
            </w:del>
          </w:p>
          <w:p w14:paraId="2A99E67F" w14:textId="7BB563EA" w:rsidR="009D0EE6" w:rsidRPr="001E0409" w:rsidDel="00956ECC" w:rsidRDefault="00BD0C53" w:rsidP="00CF7F59">
            <w:pPr>
              <w:spacing w:line="312" w:lineRule="auto"/>
              <w:rPr>
                <w:del w:id="1435" w:author="chen siyuan" w:date="2022-02-22T21:05:00Z"/>
              </w:rPr>
            </w:pPr>
            <w:del w:id="1436" w:author="chen siyuan" w:date="2022-02-22T21:05:00Z">
              <w:r w:rsidRPr="001E0409" w:rsidDel="00956ECC">
                <w:rPr>
                  <w:rFonts w:hint="eastAsia"/>
                </w:rPr>
                <w:delText>图</w:delText>
              </w:r>
              <w:r w:rsidRPr="001E0409" w:rsidDel="00956ECC">
                <w:delText xml:space="preserve"> </w:delText>
              </w:r>
              <w:r w:rsidRPr="001E0409" w:rsidDel="00956ECC">
                <w:rPr>
                  <w:rPrChange w:id="1437" w:author="chen siyuan" w:date="2022-03-03T16:43:00Z">
                    <w:rPr/>
                  </w:rPrChange>
                </w:rPr>
                <w:fldChar w:fldCharType="begin"/>
              </w:r>
              <w:r w:rsidRPr="001E0409" w:rsidDel="00956ECC">
                <w:delInstrText xml:space="preserve"> SEQ </w:delInstrText>
              </w:r>
              <w:r w:rsidRPr="001E0409" w:rsidDel="00956ECC">
                <w:rPr>
                  <w:rFonts w:hint="eastAsia"/>
                </w:rPr>
                <w:delInstrText>图</w:delInstrText>
              </w:r>
              <w:r w:rsidRPr="001E0409" w:rsidDel="00956ECC">
                <w:delInstrText xml:space="preserve"> \* ARABIC </w:delInstrText>
              </w:r>
              <w:r w:rsidRPr="001E0409" w:rsidDel="00956ECC">
                <w:rPr>
                  <w:rPrChange w:id="1438" w:author="chen siyuan" w:date="2022-03-03T16:43:00Z">
                    <w:rPr/>
                  </w:rPrChange>
                </w:rPr>
                <w:fldChar w:fldCharType="separate"/>
              </w:r>
              <w:r w:rsidR="00E620B7" w:rsidRPr="001E0409" w:rsidDel="00956ECC">
                <w:rPr>
                  <w:noProof/>
                </w:rPr>
                <w:delText>8</w:delText>
              </w:r>
              <w:r w:rsidRPr="001E0409" w:rsidDel="00956ECC">
                <w:rPr>
                  <w:rPrChange w:id="1439" w:author="chen siyuan" w:date="2022-03-03T16:43:00Z">
                    <w:rPr/>
                  </w:rPrChange>
                </w:rPr>
                <w:fldChar w:fldCharType="end"/>
              </w:r>
              <w:r w:rsidRPr="001E0409" w:rsidDel="00956ECC">
                <w:delText xml:space="preserve">  </w:delText>
              </w:r>
              <w:r w:rsidRPr="001E0409" w:rsidDel="00945A66">
                <w:delText>NGPST</w:delText>
              </w:r>
              <w:r w:rsidRPr="001E0409" w:rsidDel="00945A66">
                <w:rPr>
                  <w:rFonts w:hint="eastAsia"/>
                </w:rPr>
                <w:delText>追踪步骤</w:delText>
              </w:r>
              <w:r w:rsidR="00EB1256" w:rsidRPr="001E0409" w:rsidDel="00945A66">
                <w:rPr>
                  <w:rFonts w:hint="eastAsia"/>
                </w:rPr>
                <w:delText>，其中</w:delText>
              </w:r>
              <w:r w:rsidR="00EB1256" w:rsidRPr="001E0409" w:rsidDel="00945A66">
                <w:delText>S</w:delText>
              </w:r>
              <w:r w:rsidR="00EB1256" w:rsidRPr="001E0409" w:rsidDel="00945A66">
                <w:rPr>
                  <w:vertAlign w:val="subscript"/>
                </w:rPr>
                <w:delText>8</w:delText>
              </w:r>
              <w:r w:rsidR="00EB1256" w:rsidRPr="001E0409" w:rsidDel="00945A66">
                <w:rPr>
                  <w:rFonts w:hint="eastAsia"/>
                </w:rPr>
                <w:delText>表示半径为</w:delText>
              </w:r>
              <w:r w:rsidR="00EB1256" w:rsidRPr="001E0409" w:rsidDel="00945A66">
                <w:delText>8</w:delText>
              </w:r>
              <w:r w:rsidR="00EB1256" w:rsidRPr="001E0409" w:rsidDel="00945A66">
                <w:rPr>
                  <w:rFonts w:hint="eastAsia"/>
                </w:rPr>
                <w:delText>的球形领域</w:delText>
              </w:r>
            </w:del>
          </w:p>
          <w:p w14:paraId="0C2C6966" w14:textId="3DD5B31D" w:rsidR="00596094" w:rsidRPr="001E0409" w:rsidDel="003E6471" w:rsidRDefault="008D450E" w:rsidP="00596094">
            <w:pPr>
              <w:spacing w:line="312" w:lineRule="auto"/>
              <w:jc w:val="center"/>
              <w:rPr>
                <w:del w:id="1440" w:author="chen siyuan" w:date="2022-02-22T20:40:00Z"/>
                <w:b/>
                <w:bCs/>
                <w:sz w:val="24"/>
                <w:szCs w:val="28"/>
              </w:rPr>
            </w:pPr>
            <w:del w:id="1441" w:author="chen siyuan" w:date="2022-02-22T20:40:00Z">
              <w:r>
                <w:rPr>
                  <w:noProof/>
                  <w:rPrChange w:id="1442" w:author="chen siyuan" w:date="2022-03-03T16:43:00Z">
                    <w:rPr>
                      <w:noProof/>
                    </w:rPr>
                  </w:rPrChange>
                </w:rPr>
                <w:drawing>
                  <wp:inline distT="0" distB="0" distL="0" distR="0" wp14:anchorId="7736CB91" wp14:editId="184C2FE2">
                    <wp:extent cx="3549650" cy="15697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49650" cy="1569720"/>
                            </a:xfrm>
                            <a:prstGeom prst="rect">
                              <a:avLst/>
                            </a:prstGeom>
                            <a:noFill/>
                            <a:ln>
                              <a:noFill/>
                            </a:ln>
                          </pic:spPr>
                        </pic:pic>
                      </a:graphicData>
                    </a:graphic>
                  </wp:inline>
                </w:drawing>
              </w:r>
            </w:del>
          </w:p>
          <w:p w14:paraId="1ED41AF0" w14:textId="1BF41B04" w:rsidR="00596094" w:rsidRPr="001E0409" w:rsidDel="003E6471" w:rsidRDefault="00596094" w:rsidP="00596094">
            <w:pPr>
              <w:pStyle w:val="a7"/>
              <w:spacing w:line="312" w:lineRule="auto"/>
              <w:jc w:val="center"/>
              <w:rPr>
                <w:del w:id="1443" w:author="chen siyuan" w:date="2022-02-22T20:40:00Z"/>
                <w:rFonts w:ascii="Times New Roman" w:eastAsia="宋体" w:hAnsi="Times New Roman"/>
                <w:rPrChange w:id="1444" w:author="chen siyuan" w:date="2022-03-03T16:43:00Z">
                  <w:rPr>
                    <w:del w:id="1445" w:author="chen siyuan" w:date="2022-02-22T20:40:00Z"/>
                    <w:rFonts w:ascii="Times New Roman" w:eastAsia="宋体" w:hAnsi="Times New Roman"/>
                    <w:color w:val="FF0000"/>
                  </w:rPr>
                </w:rPrChange>
              </w:rPr>
            </w:pPr>
            <w:del w:id="1446" w:author="chen siyuan" w:date="2022-02-22T20:40:00Z">
              <w:r w:rsidRPr="001E0409" w:rsidDel="003E6471">
                <w:rPr>
                  <w:rFonts w:ascii="Times New Roman" w:hAnsi="Times New Roman" w:hint="eastAsia"/>
                  <w:rPrChange w:id="1447" w:author="chen siyuan" w:date="2022-03-03T16:43:00Z">
                    <w:rPr>
                      <w:rFonts w:hint="eastAsia"/>
                    </w:rPr>
                  </w:rPrChange>
                </w:rPr>
                <w:delText>图</w:delText>
              </w:r>
              <w:r w:rsidRPr="001E0409" w:rsidDel="003E6471">
                <w:rPr>
                  <w:rFonts w:ascii="Times New Roman" w:hAnsi="Times New Roman"/>
                  <w:rPrChange w:id="1448" w:author="chen siyuan" w:date="2022-03-03T16:43:00Z">
                    <w:rPr/>
                  </w:rPrChange>
                </w:rPr>
                <w:delText xml:space="preserve"> </w:delText>
              </w:r>
              <w:r w:rsidRPr="001E0409" w:rsidDel="003E6471">
                <w:rPr>
                  <w:rFonts w:ascii="Times New Roman" w:hAnsi="Times New Roman"/>
                  <w:rPrChange w:id="1449" w:author="chen siyuan" w:date="2022-03-03T16:43:00Z">
                    <w:rPr/>
                  </w:rPrChange>
                </w:rPr>
                <w:fldChar w:fldCharType="begin"/>
              </w:r>
              <w:r w:rsidRPr="001E0409" w:rsidDel="003E6471">
                <w:rPr>
                  <w:rFonts w:ascii="Times New Roman" w:hAnsi="Times New Roman"/>
                  <w:rPrChange w:id="1450" w:author="chen siyuan" w:date="2022-03-03T16:43:00Z">
                    <w:rPr/>
                  </w:rPrChange>
                </w:rPr>
                <w:delInstrText xml:space="preserve"> SEQ </w:delInstrText>
              </w:r>
              <w:r w:rsidRPr="001E0409" w:rsidDel="003E6471">
                <w:rPr>
                  <w:rFonts w:ascii="Times New Roman" w:hAnsi="Times New Roman" w:hint="eastAsia"/>
                  <w:rPrChange w:id="1451" w:author="chen siyuan" w:date="2022-03-03T16:43:00Z">
                    <w:rPr>
                      <w:rFonts w:hint="eastAsia"/>
                    </w:rPr>
                  </w:rPrChange>
                </w:rPr>
                <w:delInstrText>图</w:delInstrText>
              </w:r>
              <w:r w:rsidRPr="001E0409" w:rsidDel="003E6471">
                <w:rPr>
                  <w:rFonts w:ascii="Times New Roman" w:hAnsi="Times New Roman"/>
                  <w:rPrChange w:id="1452" w:author="chen siyuan" w:date="2022-03-03T16:43:00Z">
                    <w:rPr/>
                  </w:rPrChange>
                </w:rPr>
                <w:delInstrText xml:space="preserve"> \* ARABIC </w:delInstrText>
              </w:r>
              <w:r w:rsidRPr="001E0409" w:rsidDel="003E6471">
                <w:rPr>
                  <w:rFonts w:ascii="Times New Roman" w:hAnsi="Times New Roman"/>
                  <w:rPrChange w:id="1453" w:author="chen siyuan" w:date="2022-03-03T16:43:00Z">
                    <w:rPr/>
                  </w:rPrChange>
                </w:rPr>
                <w:fldChar w:fldCharType="separate"/>
              </w:r>
              <w:r w:rsidR="00E620B7" w:rsidRPr="001E0409" w:rsidDel="003E6471">
                <w:rPr>
                  <w:rFonts w:ascii="Times New Roman" w:hAnsi="Times New Roman"/>
                  <w:noProof/>
                  <w:rPrChange w:id="1454" w:author="chen siyuan" w:date="2022-03-03T16:43:00Z">
                    <w:rPr>
                      <w:noProof/>
                    </w:rPr>
                  </w:rPrChange>
                </w:rPr>
                <w:delText>9</w:delText>
              </w:r>
              <w:r w:rsidRPr="001E0409" w:rsidDel="003E6471">
                <w:rPr>
                  <w:rFonts w:ascii="Times New Roman" w:hAnsi="Times New Roman"/>
                  <w:rPrChange w:id="1455" w:author="chen siyuan" w:date="2022-03-03T16:43:00Z">
                    <w:rPr/>
                  </w:rPrChange>
                </w:rPr>
                <w:fldChar w:fldCharType="end"/>
              </w:r>
              <w:r w:rsidRPr="001E0409" w:rsidDel="003E6471">
                <w:rPr>
                  <w:rFonts w:ascii="Times New Roman" w:hAnsi="Times New Roman"/>
                  <w:rPrChange w:id="1456" w:author="chen siyuan" w:date="2022-03-03T16:43:00Z">
                    <w:rPr/>
                  </w:rPrChange>
                </w:rPr>
                <w:delText xml:space="preserve"> </w:delText>
              </w:r>
              <w:r w:rsidR="00BA080F" w:rsidRPr="001E0409" w:rsidDel="003E6471">
                <w:rPr>
                  <w:rFonts w:ascii="Times New Roman" w:hAnsi="Times New Roman" w:hint="eastAsia"/>
                  <w:rPrChange w:id="1457" w:author="chen siyuan" w:date="2022-03-03T16:43:00Z">
                    <w:rPr>
                      <w:rFonts w:hint="eastAsia"/>
                    </w:rPr>
                  </w:rPrChange>
                </w:rPr>
                <w:delText>追踪过程示意图</w:delText>
              </w:r>
            </w:del>
          </w:p>
          <w:p w14:paraId="34BC8E07" w14:textId="16777B4D" w:rsidR="00CF7F59" w:rsidRPr="001E0409" w:rsidDel="00EC60C0" w:rsidRDefault="00CF7F59" w:rsidP="00CF7F59">
            <w:pPr>
              <w:spacing w:line="312" w:lineRule="auto"/>
              <w:rPr>
                <w:del w:id="1458" w:author="chen siyuan" w:date="2022-02-28T21:07:00Z"/>
              </w:rPr>
            </w:pPr>
          </w:p>
          <w:p w14:paraId="40A17736" w14:textId="5D15AC4D" w:rsidR="00CF7F59" w:rsidRPr="001E0409" w:rsidDel="005521BA" w:rsidRDefault="00463BF0" w:rsidP="00CF7F59">
            <w:pPr>
              <w:spacing w:line="312" w:lineRule="auto"/>
              <w:rPr>
                <w:del w:id="1459" w:author="chen siyuan" w:date="2022-02-22T21:04:00Z"/>
                <w:b/>
                <w:bCs/>
              </w:rPr>
            </w:pPr>
            <w:del w:id="1460" w:author="chen siyuan" w:date="2022-02-22T21:04:00Z">
              <w:r w:rsidRPr="001E0409" w:rsidDel="005521BA">
                <w:rPr>
                  <w:b/>
                  <w:bCs/>
                </w:rPr>
                <w:delText>3.2.</w:delText>
              </w:r>
              <w:r w:rsidR="00905198" w:rsidRPr="001E0409" w:rsidDel="005521BA">
                <w:rPr>
                  <w:b/>
                  <w:bCs/>
                </w:rPr>
                <w:delText>2</w:delText>
              </w:r>
              <w:r w:rsidRPr="001E0409" w:rsidDel="005521BA">
                <w:rPr>
                  <w:b/>
                  <w:bCs/>
                </w:rPr>
                <w:delText xml:space="preserve"> </w:delText>
              </w:r>
              <w:r w:rsidR="00CF7F59" w:rsidRPr="001E0409" w:rsidDel="005521BA">
                <w:rPr>
                  <w:rFonts w:hint="eastAsia"/>
                  <w:b/>
                  <w:bCs/>
                </w:rPr>
                <w:delText>算法细节</w:delText>
              </w:r>
            </w:del>
          </w:p>
          <w:p w14:paraId="0D673633" w14:textId="57CF95DF" w:rsidR="00CF7F59" w:rsidRPr="001E0409" w:rsidDel="005521BA" w:rsidRDefault="00AA4528" w:rsidP="00463BF0">
            <w:pPr>
              <w:spacing w:line="312" w:lineRule="auto"/>
              <w:rPr>
                <w:del w:id="1461" w:author="chen siyuan" w:date="2022-02-22T21:04:00Z"/>
                <w:b/>
                <w:bCs/>
              </w:rPr>
            </w:pPr>
            <w:del w:id="1462" w:author="chen siyuan" w:date="2022-02-22T21:04:00Z">
              <w:r w:rsidRPr="001E0409" w:rsidDel="005521BA">
                <w:rPr>
                  <w:b/>
                  <w:bCs/>
                </w:rPr>
                <w:delText>1</w:delText>
              </w:r>
              <w:r w:rsidRPr="001E0409" w:rsidDel="005521BA">
                <w:rPr>
                  <w:rFonts w:hint="eastAsia"/>
                  <w:b/>
                  <w:bCs/>
                </w:rPr>
                <w:delText>、</w:delText>
              </w:r>
              <w:r w:rsidR="00CF7F59" w:rsidRPr="001E0409" w:rsidDel="005521BA">
                <w:rPr>
                  <w:rFonts w:hint="eastAsia"/>
                  <w:b/>
                  <w:bCs/>
                </w:rPr>
                <w:delText>选取初始种子点</w:delText>
              </w:r>
            </w:del>
          </w:p>
          <w:p w14:paraId="4B97055D" w14:textId="587B9C67" w:rsidR="00CF7F59" w:rsidRPr="001E0409" w:rsidDel="005521BA" w:rsidRDefault="008D450E" w:rsidP="00CF7F59">
            <w:pPr>
              <w:keepNext/>
              <w:spacing w:line="312" w:lineRule="auto"/>
              <w:jc w:val="center"/>
              <w:rPr>
                <w:del w:id="1463" w:author="chen siyuan" w:date="2022-02-22T21:04:00Z"/>
              </w:rPr>
            </w:pPr>
            <w:del w:id="1464" w:author="chen siyuan" w:date="2022-02-22T21:04:00Z">
              <w:r>
                <w:rPr>
                  <w:noProof/>
                  <w:rPrChange w:id="1465" w:author="chen siyuan" w:date="2022-03-03T16:43:00Z">
                    <w:rPr>
                      <w:noProof/>
                    </w:rPr>
                  </w:rPrChange>
                </w:rPr>
                <w:drawing>
                  <wp:inline distT="0" distB="0" distL="0" distR="0" wp14:anchorId="17896FDE" wp14:editId="5B3D448C">
                    <wp:extent cx="2994025" cy="1253490"/>
                    <wp:effectExtent l="0" t="0" r="0" b="0"/>
                    <wp:docPr id="5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4025" cy="1253490"/>
                            </a:xfrm>
                            <a:prstGeom prst="rect">
                              <a:avLst/>
                            </a:prstGeom>
                            <a:noFill/>
                            <a:ln>
                              <a:noFill/>
                            </a:ln>
                          </pic:spPr>
                        </pic:pic>
                      </a:graphicData>
                    </a:graphic>
                  </wp:inline>
                </w:drawing>
              </w:r>
            </w:del>
          </w:p>
          <w:p w14:paraId="7BB59B85" w14:textId="350015CA" w:rsidR="00CF7F59" w:rsidRPr="001E0409" w:rsidDel="005521BA" w:rsidRDefault="00CF7F59" w:rsidP="00CF7F59">
            <w:pPr>
              <w:pStyle w:val="a7"/>
              <w:spacing w:line="312" w:lineRule="auto"/>
              <w:jc w:val="center"/>
              <w:rPr>
                <w:del w:id="1466" w:author="chen siyuan" w:date="2022-02-22T21:04:00Z"/>
                <w:rFonts w:ascii="Times New Roman" w:hAnsi="Times New Roman"/>
              </w:rPr>
            </w:pPr>
            <w:del w:id="1467" w:author="chen siyuan" w:date="2022-02-22T21:04:00Z">
              <w:r w:rsidRPr="001E0409" w:rsidDel="005521BA">
                <w:rPr>
                  <w:rFonts w:ascii="Times New Roman" w:hAnsi="Times New Roman" w:hint="eastAsia"/>
                  <w:rPrChange w:id="1468" w:author="chen siyuan" w:date="2022-03-03T16:43:00Z">
                    <w:rPr>
                      <w:rFonts w:hint="eastAsia"/>
                    </w:rPr>
                  </w:rPrChange>
                </w:rPr>
                <w:delText>图</w:delText>
              </w:r>
              <w:r w:rsidRPr="001E0409" w:rsidDel="005521BA">
                <w:rPr>
                  <w:rFonts w:ascii="Times New Roman" w:hAnsi="Times New Roman"/>
                  <w:rPrChange w:id="1469" w:author="chen siyuan" w:date="2022-03-03T16:43:00Z">
                    <w:rPr/>
                  </w:rPrChange>
                </w:rPr>
                <w:delText xml:space="preserve"> </w:delText>
              </w:r>
              <w:r w:rsidRPr="001E0409" w:rsidDel="005521BA">
                <w:rPr>
                  <w:rFonts w:ascii="Times New Roman" w:hAnsi="Times New Roman"/>
                  <w:rPrChange w:id="1470" w:author="chen siyuan" w:date="2022-03-03T16:43:00Z">
                    <w:rPr/>
                  </w:rPrChange>
                </w:rPr>
                <w:fldChar w:fldCharType="begin"/>
              </w:r>
              <w:r w:rsidRPr="001E0409" w:rsidDel="005521BA">
                <w:rPr>
                  <w:rFonts w:ascii="Times New Roman" w:hAnsi="Times New Roman"/>
                  <w:rPrChange w:id="1471" w:author="chen siyuan" w:date="2022-03-03T16:43:00Z">
                    <w:rPr/>
                  </w:rPrChange>
                </w:rPr>
                <w:delInstrText xml:space="preserve"> SEQ </w:delInstrText>
              </w:r>
              <w:r w:rsidRPr="001E0409" w:rsidDel="005521BA">
                <w:rPr>
                  <w:rFonts w:ascii="Times New Roman" w:hAnsi="Times New Roman" w:hint="eastAsia"/>
                  <w:rPrChange w:id="1472" w:author="chen siyuan" w:date="2022-03-03T16:43:00Z">
                    <w:rPr>
                      <w:rFonts w:hint="eastAsia"/>
                    </w:rPr>
                  </w:rPrChange>
                </w:rPr>
                <w:delInstrText>图</w:delInstrText>
              </w:r>
              <w:r w:rsidRPr="001E0409" w:rsidDel="005521BA">
                <w:rPr>
                  <w:rFonts w:ascii="Times New Roman" w:hAnsi="Times New Roman"/>
                  <w:rPrChange w:id="1473" w:author="chen siyuan" w:date="2022-03-03T16:43:00Z">
                    <w:rPr/>
                  </w:rPrChange>
                </w:rPr>
                <w:delInstrText xml:space="preserve"> \* ARABIC </w:delInstrText>
              </w:r>
              <w:r w:rsidRPr="001E0409" w:rsidDel="005521BA">
                <w:rPr>
                  <w:rFonts w:ascii="Times New Roman" w:hAnsi="Times New Roman"/>
                  <w:rPrChange w:id="1474" w:author="chen siyuan" w:date="2022-03-03T16:43:00Z">
                    <w:rPr/>
                  </w:rPrChange>
                </w:rPr>
                <w:fldChar w:fldCharType="separate"/>
              </w:r>
              <w:r w:rsidR="00E620B7" w:rsidRPr="001E0409" w:rsidDel="005521BA">
                <w:rPr>
                  <w:rFonts w:ascii="Times New Roman" w:hAnsi="Times New Roman"/>
                  <w:noProof/>
                  <w:rPrChange w:id="1475" w:author="chen siyuan" w:date="2022-03-03T16:43:00Z">
                    <w:rPr>
                      <w:noProof/>
                    </w:rPr>
                  </w:rPrChange>
                </w:rPr>
                <w:delText>10</w:delText>
              </w:r>
              <w:r w:rsidRPr="001E0409" w:rsidDel="005521BA">
                <w:rPr>
                  <w:rFonts w:ascii="Times New Roman" w:hAnsi="Times New Roman"/>
                  <w:rPrChange w:id="1476" w:author="chen siyuan" w:date="2022-03-03T16:43:00Z">
                    <w:rPr/>
                  </w:rPrChange>
                </w:rPr>
                <w:fldChar w:fldCharType="end"/>
              </w:r>
              <w:r w:rsidRPr="001E0409" w:rsidDel="005521BA">
                <w:rPr>
                  <w:rFonts w:ascii="Times New Roman" w:hAnsi="Times New Roman"/>
                  <w:rPrChange w:id="1477" w:author="chen siyuan" w:date="2022-03-03T16:43:00Z">
                    <w:rPr/>
                  </w:rPrChange>
                </w:rPr>
                <w:delText xml:space="preserve"> </w:delText>
              </w:r>
              <w:r w:rsidRPr="001E0409" w:rsidDel="005521BA">
                <w:rPr>
                  <w:rFonts w:ascii="Times New Roman" w:hAnsi="Times New Roman" w:hint="eastAsia"/>
                  <w:rPrChange w:id="1478" w:author="chen siyuan" w:date="2022-03-03T16:43:00Z">
                    <w:rPr>
                      <w:rFonts w:hint="eastAsia"/>
                    </w:rPr>
                  </w:rPrChange>
                </w:rPr>
                <w:delText>分割图生成伪背景图，计算选择种子点</w:delText>
              </w:r>
            </w:del>
          </w:p>
          <w:p w14:paraId="011C3C40" w14:textId="5F50C324" w:rsidR="00CF7F59" w:rsidRPr="001E0409" w:rsidDel="005521BA" w:rsidRDefault="00CF7F59" w:rsidP="00CF7F59">
            <w:pPr>
              <w:spacing w:line="312" w:lineRule="auto"/>
              <w:jc w:val="center"/>
              <w:rPr>
                <w:del w:id="1479" w:author="chen siyuan" w:date="2022-02-22T21:04:00Z"/>
              </w:rPr>
            </w:pPr>
          </w:p>
          <w:p w14:paraId="33400B56" w14:textId="7C10EFB0" w:rsidR="00CF7F59" w:rsidRPr="001E0409" w:rsidDel="005521BA" w:rsidRDefault="00CF7F59" w:rsidP="00CF7F59">
            <w:pPr>
              <w:spacing w:line="312" w:lineRule="auto"/>
              <w:ind w:left="420" w:firstLine="420"/>
              <w:rPr>
                <w:del w:id="1480" w:author="chen siyuan" w:date="2022-02-22T21:04:00Z"/>
              </w:rPr>
            </w:pPr>
            <w:del w:id="1481" w:author="chen siyuan" w:date="2022-02-22T21:04:00Z">
              <w:r w:rsidRPr="001E0409" w:rsidDel="005521BA">
                <w:rPr>
                  <w:rFonts w:hint="eastAsia"/>
                </w:rPr>
                <w:delText>以往工作一般只取局部最大值为种子点，</w:delText>
              </w:r>
              <w:r w:rsidRPr="001E0409" w:rsidDel="005521BA">
                <w:delText>NeuroGPS-Tree</w:delText>
              </w:r>
              <w:r w:rsidRPr="001E0409" w:rsidDel="005521BA">
                <w:rPr>
                  <w:rFonts w:hint="eastAsia"/>
                </w:rPr>
                <w:delText>中增加了更强的</w:delText>
              </w:r>
              <w:r w:rsidR="004E6E37" w:rsidRPr="001E0409" w:rsidDel="005521BA">
                <w:rPr>
                  <w:rFonts w:hint="eastAsia"/>
                </w:rPr>
                <w:delText>全局</w:delText>
              </w:r>
              <w:r w:rsidRPr="001E0409" w:rsidDel="005521BA">
                <w:rPr>
                  <w:rFonts w:hint="eastAsia"/>
                </w:rPr>
                <w:delText>约束以减少噪声的影响。对三维分割块</w:delText>
              </w:r>
              <w:r w:rsidRPr="001E0409" w:rsidDel="005521BA">
                <w:rPr>
                  <w:position w:val="-9"/>
                  <w:rPrChange w:id="1482" w:author="chen siyuan" w:date="2022-03-03T16:43:00Z">
                    <w:rPr>
                      <w:position w:val="-9"/>
                    </w:rPr>
                  </w:rPrChange>
                </w:rPr>
                <w:object w:dxaOrig="588" w:dyaOrig="276" w14:anchorId="0E955EE9">
                  <v:shape id="_x0000_i1078" type="#_x0000_t75" style="width:28.5pt;height:14.6pt" o:ole="">
                    <v:imagedata r:id="rId87" o:title=""/>
                  </v:shape>
                  <o:OLEObject Type="Embed" ProgID="Equation.AxMath" ShapeID="_x0000_i1078" DrawAspect="Content" ObjectID="_1707977363" r:id="rId88"/>
                </w:object>
              </w:r>
              <w:r w:rsidRPr="001E0409" w:rsidDel="005521BA">
                <w:rPr>
                  <w:rFonts w:hint="eastAsia"/>
                </w:rPr>
                <w:delText>均值滤波</w:delText>
              </w:r>
              <w:r w:rsidRPr="001E0409" w:rsidDel="005521BA">
                <w:delText>20</w:delText>
              </w:r>
              <w:r w:rsidRPr="001E0409" w:rsidDel="005521BA">
                <w:rPr>
                  <w:rFonts w:hint="eastAsia"/>
                </w:rPr>
                <w:delText>次，得到伪背景块</w:delText>
              </w:r>
              <w:r w:rsidRPr="001E0409" w:rsidDel="005521BA">
                <w:rPr>
                  <w:position w:val="-9"/>
                  <w:rPrChange w:id="1483" w:author="chen siyuan" w:date="2022-03-03T16:43:00Z">
                    <w:rPr>
                      <w:position w:val="-9"/>
                    </w:rPr>
                  </w:rPrChange>
                </w:rPr>
                <w:object w:dxaOrig="588" w:dyaOrig="276" w14:anchorId="1366BA28">
                  <v:shape id="_x0000_i1079" type="#_x0000_t75" style="width:28.5pt;height:14.6pt" o:ole="">
                    <v:imagedata r:id="rId89" o:title=""/>
                  </v:shape>
                  <o:OLEObject Type="Embed" ProgID="Equation.AxMath" ShapeID="_x0000_i1079" DrawAspect="Content" ObjectID="_1707977364" r:id="rId90"/>
                </w:object>
              </w:r>
              <w:r w:rsidRPr="001E0409" w:rsidDel="005521BA">
                <w:rPr>
                  <w:rFonts w:hint="eastAsia"/>
                </w:rPr>
                <w:delText>。若</w:delText>
              </w:r>
              <w:r w:rsidRPr="001E0409" w:rsidDel="005521BA">
                <w:rPr>
                  <w:position w:val="-9"/>
                  <w:rPrChange w:id="1484" w:author="chen siyuan" w:date="2022-03-03T16:43:00Z">
                    <w:rPr>
                      <w:position w:val="-9"/>
                    </w:rPr>
                  </w:rPrChange>
                </w:rPr>
                <w:object w:dxaOrig="180" w:dyaOrig="276" w14:anchorId="67005C22">
                  <v:shape id="_x0000_i1080" type="#_x0000_t75" style="width:9.4pt;height:14.6pt" o:ole="">
                    <v:imagedata r:id="rId91" o:title=""/>
                  </v:shape>
                  <o:OLEObject Type="Embed" ProgID="Equation.AxMath" ShapeID="_x0000_i1080" DrawAspect="Content" ObjectID="_1707977365" r:id="rId92"/>
                </w:object>
              </w:r>
              <w:r w:rsidRPr="001E0409" w:rsidDel="005521BA">
                <w:rPr>
                  <w:rFonts w:hint="eastAsia"/>
                </w:rPr>
                <w:delText>同时满足以下两个条件，即视作种子点：</w:delText>
              </w:r>
            </w:del>
          </w:p>
          <w:p w14:paraId="3AFFC2E7" w14:textId="0C30FE01" w:rsidR="00CF7F59" w:rsidRPr="001E0409" w:rsidDel="005521BA" w:rsidRDefault="00B23A5C" w:rsidP="0012287E">
            <w:pPr>
              <w:pStyle w:val="AMDisplayEquation0"/>
              <w:spacing w:line="312" w:lineRule="auto"/>
              <w:jc w:val="right"/>
              <w:rPr>
                <w:del w:id="1485" w:author="chen siyuan" w:date="2022-02-22T21:04:00Z"/>
                <w:rFonts w:ascii="Times New Roman" w:hAnsi="Times New Roman"/>
              </w:rPr>
            </w:pPr>
            <w:del w:id="1486" w:author="chen siyuan" w:date="2022-02-22T21:04:00Z">
              <w:r w:rsidRPr="001E0409" w:rsidDel="005521BA">
                <w:rPr>
                  <w:rFonts w:ascii="Times New Roman" w:hAnsi="Times New Roman"/>
                  <w:position w:val="-11"/>
                  <w:rPrChange w:id="1487" w:author="chen siyuan" w:date="2022-03-03T16:43:00Z">
                    <w:rPr>
                      <w:rFonts w:ascii="Times New Roman" w:hAnsi="Times New Roman"/>
                      <w:position w:val="-11"/>
                    </w:rPr>
                  </w:rPrChange>
                </w:rPr>
                <w:object w:dxaOrig="3023" w:dyaOrig="321" w14:anchorId="13DB68C2">
                  <v:shape id="_x0000_i1081" type="#_x0000_t75" style="width:150.95pt;height:15.5pt" o:ole="">
                    <v:imagedata r:id="rId93" o:title=""/>
                  </v:shape>
                  <o:OLEObject Type="Embed" ProgID="Equation.AxMath" ShapeID="_x0000_i1081" DrawAspect="Content" ObjectID="_1707977366" r:id="rId94"/>
                </w:object>
              </w:r>
              <w:r w:rsidR="00CF7F59" w:rsidRPr="001E0409" w:rsidDel="005521BA">
                <w:rPr>
                  <w:rFonts w:ascii="Times New Roman" w:hAnsi="Times New Roman"/>
                  <w:rPrChange w:id="1488" w:author="chen siyuan" w:date="2022-03-03T16:43:00Z">
                    <w:rPr/>
                  </w:rPrChange>
                </w:rPr>
                <w:delText xml:space="preserve">                   </w:delText>
              </w:r>
              <w:r w:rsidR="00BD2EB0" w:rsidRPr="001E0409" w:rsidDel="005521BA">
                <w:rPr>
                  <w:rFonts w:ascii="Times New Roman" w:hAnsi="Times New Roman"/>
                  <w:rPrChange w:id="1489" w:author="chen siyuan" w:date="2022-03-03T16:43:00Z">
                    <w:rPr/>
                  </w:rPrChange>
                </w:rPr>
                <w:delText xml:space="preserve">   </w:delText>
              </w:r>
              <w:r w:rsidR="00CF7F59" w:rsidRPr="001E0409" w:rsidDel="005521BA">
                <w:rPr>
                  <w:rFonts w:ascii="Times New Roman" w:hAnsi="Times New Roman"/>
                  <w:rPrChange w:id="1490" w:author="chen siyuan" w:date="2022-03-03T16:43:00Z">
                    <w:rPr/>
                  </w:rPrChange>
                </w:rPr>
                <w:delText xml:space="preserve"> </w:delText>
              </w:r>
              <w:r w:rsidR="00CF7F59" w:rsidRPr="001E0409" w:rsidDel="005521BA">
                <w:rPr>
                  <w:rFonts w:ascii="Times New Roman" w:hAnsi="Times New Roman" w:hint="eastAsia"/>
                  <w:rPrChange w:id="1491" w:author="chen siyuan" w:date="2022-03-03T16:43:00Z">
                    <w:rPr>
                      <w:rFonts w:hint="eastAsia"/>
                    </w:rPr>
                  </w:rPrChange>
                </w:rPr>
                <w:delText>（</w:delText>
              </w:r>
              <w:r w:rsidR="00CF7F59" w:rsidRPr="001E0409" w:rsidDel="005521BA">
                <w:rPr>
                  <w:rFonts w:ascii="Times New Roman" w:hAnsi="Times New Roman"/>
                  <w:rPrChange w:id="1492" w:author="chen siyuan" w:date="2022-03-03T16:43:00Z">
                    <w:rPr/>
                  </w:rPrChange>
                </w:rPr>
                <w:delText>1</w:delText>
              </w:r>
              <w:r w:rsidR="00CF7F59" w:rsidRPr="001E0409" w:rsidDel="005521BA">
                <w:rPr>
                  <w:rFonts w:ascii="Times New Roman" w:hAnsi="Times New Roman" w:hint="eastAsia"/>
                  <w:rPrChange w:id="1493" w:author="chen siyuan" w:date="2022-03-03T16:43:00Z">
                    <w:rPr>
                      <w:rFonts w:hint="eastAsia"/>
                    </w:rPr>
                  </w:rPrChange>
                </w:rPr>
                <w:delText>）</w:delText>
              </w:r>
            </w:del>
          </w:p>
          <w:p w14:paraId="00E4E30A" w14:textId="0017D920" w:rsidR="00CF7F59" w:rsidRPr="001E0409" w:rsidDel="005521BA" w:rsidRDefault="00CF7F59" w:rsidP="0012287E">
            <w:pPr>
              <w:pStyle w:val="AMDisplayEquation0"/>
              <w:spacing w:line="312" w:lineRule="auto"/>
              <w:jc w:val="right"/>
              <w:rPr>
                <w:del w:id="1494" w:author="chen siyuan" w:date="2022-02-22T21:04:00Z"/>
                <w:rFonts w:ascii="Times New Roman" w:hAnsi="Times New Roman"/>
              </w:rPr>
            </w:pPr>
            <w:del w:id="1495" w:author="chen siyuan" w:date="2022-02-22T21:04:00Z">
              <w:r w:rsidRPr="001E0409" w:rsidDel="005521BA">
                <w:rPr>
                  <w:rFonts w:ascii="Times New Roman" w:hAnsi="Times New Roman"/>
                  <w:position w:val="-11"/>
                  <w:rPrChange w:id="1496" w:author="chen siyuan" w:date="2022-03-03T16:43:00Z">
                    <w:rPr>
                      <w:rFonts w:ascii="Times New Roman" w:hAnsi="Times New Roman"/>
                      <w:position w:val="-11"/>
                    </w:rPr>
                  </w:rPrChange>
                </w:rPr>
                <w:object w:dxaOrig="3384" w:dyaOrig="324" w14:anchorId="634E9D3C">
                  <v:shape id="_x0000_i1082" type="#_x0000_t75" style="width:169.8pt;height:15.5pt" o:ole="">
                    <v:imagedata r:id="rId95" o:title=""/>
                  </v:shape>
                  <o:OLEObject Type="Embed" ProgID="Equation.AxMath" ShapeID="_x0000_i1082" DrawAspect="Content" ObjectID="_1707977367" r:id="rId96"/>
                </w:object>
              </w:r>
              <w:r w:rsidRPr="001E0409" w:rsidDel="005521BA">
                <w:rPr>
                  <w:rFonts w:ascii="Times New Roman" w:hAnsi="Times New Roman"/>
                  <w:rPrChange w:id="1497" w:author="chen siyuan" w:date="2022-03-03T16:43:00Z">
                    <w:rPr/>
                  </w:rPrChange>
                </w:rPr>
                <w:delText xml:space="preserve">     </w:delText>
              </w:r>
              <w:r w:rsidR="00BD2EB0" w:rsidRPr="001E0409" w:rsidDel="005521BA">
                <w:rPr>
                  <w:rFonts w:ascii="Times New Roman" w:hAnsi="Times New Roman"/>
                  <w:rPrChange w:id="1498" w:author="chen siyuan" w:date="2022-03-03T16:43:00Z">
                    <w:rPr/>
                  </w:rPrChange>
                </w:rPr>
                <w:delText xml:space="preserve">   </w:delText>
              </w:r>
              <w:r w:rsidRPr="001E0409" w:rsidDel="005521BA">
                <w:rPr>
                  <w:rFonts w:ascii="Times New Roman" w:hAnsi="Times New Roman"/>
                  <w:rPrChange w:id="1499" w:author="chen siyuan" w:date="2022-03-03T16:43:00Z">
                    <w:rPr/>
                  </w:rPrChange>
                </w:rPr>
                <w:delText xml:space="preserve">              </w:delText>
              </w:r>
              <w:r w:rsidRPr="001E0409" w:rsidDel="005521BA">
                <w:rPr>
                  <w:rFonts w:ascii="Times New Roman" w:hAnsi="Times New Roman" w:hint="eastAsia"/>
                  <w:rPrChange w:id="1500" w:author="chen siyuan" w:date="2022-03-03T16:43:00Z">
                    <w:rPr>
                      <w:rFonts w:hint="eastAsia"/>
                    </w:rPr>
                  </w:rPrChange>
                </w:rPr>
                <w:delText>（</w:delText>
              </w:r>
              <w:r w:rsidRPr="001E0409" w:rsidDel="005521BA">
                <w:rPr>
                  <w:rFonts w:ascii="Times New Roman" w:hAnsi="Times New Roman"/>
                  <w:rPrChange w:id="1501" w:author="chen siyuan" w:date="2022-03-03T16:43:00Z">
                    <w:rPr/>
                  </w:rPrChange>
                </w:rPr>
                <w:delText>2</w:delText>
              </w:r>
              <w:r w:rsidRPr="001E0409" w:rsidDel="005521BA">
                <w:rPr>
                  <w:rFonts w:ascii="Times New Roman" w:hAnsi="Times New Roman" w:hint="eastAsia"/>
                  <w:rPrChange w:id="1502" w:author="chen siyuan" w:date="2022-03-03T16:43:00Z">
                    <w:rPr>
                      <w:rFonts w:hint="eastAsia"/>
                    </w:rPr>
                  </w:rPrChange>
                </w:rPr>
                <w:delText>）</w:delText>
              </w:r>
            </w:del>
          </w:p>
          <w:p w14:paraId="57F221DF" w14:textId="5ADC4539" w:rsidR="00CF7F59" w:rsidRPr="001E0409" w:rsidDel="005521BA" w:rsidRDefault="00CF7F59" w:rsidP="00AA6344">
            <w:pPr>
              <w:spacing w:line="312" w:lineRule="auto"/>
              <w:ind w:firstLine="420"/>
              <w:rPr>
                <w:del w:id="1503" w:author="chen siyuan" w:date="2022-02-22T21:04:00Z"/>
              </w:rPr>
            </w:pPr>
            <w:del w:id="1504" w:author="chen siyuan" w:date="2022-02-22T21:04:00Z">
              <w:r w:rsidRPr="001E0409" w:rsidDel="005521BA">
                <w:rPr>
                  <w:rFonts w:hint="eastAsia"/>
                </w:rPr>
                <w:delText>其中，下标</w:delText>
              </w:r>
              <w:r w:rsidRPr="001E0409" w:rsidDel="005521BA">
                <w:delText>11</w:delText>
              </w:r>
              <w:r w:rsidRPr="001E0409" w:rsidDel="005521BA">
                <w:rPr>
                  <w:rFonts w:hint="eastAsia"/>
                </w:rPr>
                <w:delText>表示以</w:delText>
              </w:r>
              <w:r w:rsidRPr="001E0409" w:rsidDel="005521BA">
                <w:rPr>
                  <w:position w:val="-9"/>
                  <w:rPrChange w:id="1505" w:author="chen siyuan" w:date="2022-03-03T16:43:00Z">
                    <w:rPr>
                      <w:position w:val="-9"/>
                    </w:rPr>
                  </w:rPrChange>
                </w:rPr>
                <w:object w:dxaOrig="180" w:dyaOrig="276" w14:anchorId="59F300EE">
                  <v:shape id="_x0000_i1083" type="#_x0000_t75" style="width:9.4pt;height:14.6pt" o:ole="">
                    <v:imagedata r:id="rId91" o:title=""/>
                  </v:shape>
                  <o:OLEObject Type="Embed" ProgID="Equation.AxMath" ShapeID="_x0000_i1083" DrawAspect="Content" ObjectID="_1707977368" r:id="rId97"/>
                </w:object>
              </w:r>
              <w:r w:rsidRPr="001E0409" w:rsidDel="005521BA">
                <w:rPr>
                  <w:rFonts w:hint="eastAsia"/>
                </w:rPr>
                <w:delText>为中心的长为</w:delText>
              </w:r>
              <w:r w:rsidRPr="001E0409" w:rsidDel="005521BA">
                <w:delText>11</w:delText>
              </w:r>
              <w:r w:rsidRPr="001E0409" w:rsidDel="005521BA">
                <w:rPr>
                  <w:rFonts w:hint="eastAsia"/>
                </w:rPr>
                <w:delText>的立方体型邻域。</w:delText>
              </w:r>
            </w:del>
          </w:p>
          <w:p w14:paraId="3A979D17" w14:textId="4F58849B" w:rsidR="00AA6344" w:rsidRPr="001E0409" w:rsidDel="005521BA" w:rsidRDefault="00AA6344" w:rsidP="00AA6344">
            <w:pPr>
              <w:spacing w:line="312" w:lineRule="auto"/>
              <w:ind w:firstLine="420"/>
              <w:rPr>
                <w:del w:id="1506" w:author="chen siyuan" w:date="2022-02-22T21:04:00Z"/>
              </w:rPr>
            </w:pPr>
          </w:p>
          <w:p w14:paraId="24FB614F" w14:textId="4AA0B33D" w:rsidR="00B80C40" w:rsidRPr="001E0409" w:rsidDel="005521BA" w:rsidRDefault="003E5CD5" w:rsidP="003E5CD5">
            <w:pPr>
              <w:spacing w:line="312" w:lineRule="auto"/>
              <w:rPr>
                <w:del w:id="1507" w:author="chen siyuan" w:date="2022-02-22T21:04:00Z"/>
                <w:b/>
                <w:bCs/>
              </w:rPr>
            </w:pPr>
            <w:del w:id="1508" w:author="chen siyuan" w:date="2022-02-22T21:04:00Z">
              <w:r w:rsidRPr="001E0409" w:rsidDel="005521BA">
                <w:rPr>
                  <w:b/>
                  <w:bCs/>
                </w:rPr>
                <w:delText>2</w:delText>
              </w:r>
              <w:r w:rsidRPr="001E0409" w:rsidDel="005521BA">
                <w:rPr>
                  <w:rFonts w:hint="eastAsia"/>
                  <w:b/>
                  <w:bCs/>
                </w:rPr>
                <w:delText>、</w:delText>
              </w:r>
              <w:r w:rsidR="00B80C40" w:rsidRPr="001E0409" w:rsidDel="005521BA">
                <w:rPr>
                  <w:rFonts w:hint="eastAsia"/>
                  <w:b/>
                  <w:bCs/>
                </w:rPr>
                <w:delText>计算节点半径</w:delText>
              </w:r>
            </w:del>
          </w:p>
          <w:p w14:paraId="1BB485C3" w14:textId="11C38823" w:rsidR="00DB1ADB" w:rsidRPr="001E0409" w:rsidDel="005521BA" w:rsidRDefault="00B4601C" w:rsidP="00DB1ADB">
            <w:pPr>
              <w:spacing w:line="312" w:lineRule="auto"/>
              <w:ind w:firstLineChars="200" w:firstLine="420"/>
              <w:rPr>
                <w:del w:id="1509" w:author="chen siyuan" w:date="2022-02-22T21:04:00Z"/>
              </w:rPr>
            </w:pPr>
            <w:del w:id="1510" w:author="chen siyuan" w:date="2022-02-22T21:04:00Z">
              <w:r w:rsidRPr="001E0409" w:rsidDel="005521BA">
                <w:delText>Rayburst Sampling</w:delText>
              </w:r>
              <w:r w:rsidR="00B80C40" w:rsidRPr="001E0409" w:rsidDel="005521BA">
                <w:rPr>
                  <w:rFonts w:hint="eastAsia"/>
                </w:rPr>
                <w:delText>算法在</w:delText>
              </w:r>
              <w:r w:rsidR="004F28C0" w:rsidRPr="001E0409" w:rsidDel="005521BA">
                <w:rPr>
                  <w:rFonts w:hint="eastAsia"/>
                </w:rPr>
                <w:delText>算法</w:delText>
              </w:r>
              <w:r w:rsidR="00B80C40" w:rsidRPr="001E0409" w:rsidDel="005521BA">
                <w:rPr>
                  <w:rFonts w:hint="eastAsia"/>
                </w:rPr>
                <w:delText>中共有两次应用，一次是确定当前点位置后用其计算半径，二是判断当前点是否是端点、分叉点。本小节主要介绍</w:delText>
              </w:r>
              <w:r w:rsidR="00F660DA" w:rsidRPr="001E0409" w:rsidDel="005521BA">
                <w:rPr>
                  <w:rFonts w:hint="eastAsia"/>
                </w:rPr>
                <w:delText>如何使用</w:delText>
              </w:r>
              <w:r w:rsidR="00F660DA" w:rsidRPr="001E0409" w:rsidDel="005521BA">
                <w:delText>Rayburst Sampling</w:delText>
              </w:r>
              <w:r w:rsidR="00F660DA" w:rsidRPr="001E0409" w:rsidDel="005521BA">
                <w:rPr>
                  <w:rFonts w:hint="eastAsia"/>
                </w:rPr>
                <w:delText>计算</w:delText>
              </w:r>
              <w:r w:rsidR="00CB4C3E" w:rsidRPr="001E0409" w:rsidDel="005521BA">
                <w:rPr>
                  <w:rFonts w:hint="eastAsia"/>
                </w:rPr>
                <w:delText>节点</w:delText>
              </w:r>
              <w:r w:rsidR="00F660DA" w:rsidRPr="001E0409" w:rsidDel="005521BA">
                <w:rPr>
                  <w:rFonts w:hint="eastAsia"/>
                </w:rPr>
                <w:delText>半径</w:delText>
              </w:r>
              <w:r w:rsidR="00B80C40" w:rsidRPr="001E0409" w:rsidDel="005521BA">
                <w:rPr>
                  <w:rFonts w:hint="eastAsia"/>
                </w:rPr>
                <w:delText>。</w:delText>
              </w:r>
            </w:del>
          </w:p>
          <w:p w14:paraId="2D60E5A4" w14:textId="66A60A82" w:rsidR="001D0A90" w:rsidRPr="001E0409" w:rsidDel="005521BA" w:rsidRDefault="001D4F7E" w:rsidP="001D0A90">
            <w:pPr>
              <w:spacing w:line="312" w:lineRule="auto"/>
              <w:ind w:firstLineChars="200" w:firstLine="420"/>
              <w:rPr>
                <w:del w:id="1511" w:author="chen siyuan" w:date="2022-02-22T21:04:00Z"/>
              </w:rPr>
            </w:pPr>
            <w:del w:id="1512" w:author="chen siyuan" w:date="2022-02-22T21:04:00Z">
              <w:r w:rsidRPr="001E0409" w:rsidDel="005521BA">
                <w:rPr>
                  <w:rFonts w:hint="eastAsia"/>
                </w:rPr>
                <w:delText>如图</w:delText>
              </w:r>
              <w:r w:rsidRPr="001E0409" w:rsidDel="005521BA">
                <w:delText>1</w:delText>
              </w:r>
              <w:r w:rsidR="00AA6344" w:rsidRPr="001E0409" w:rsidDel="005521BA">
                <w:delText>1</w:delText>
              </w:r>
              <w:r w:rsidRPr="001E0409" w:rsidDel="005521BA">
                <w:rPr>
                  <w:rFonts w:hint="eastAsia"/>
                </w:rPr>
                <w:delText>的左图，</w:delText>
              </w:r>
              <w:r w:rsidR="00930CD9" w:rsidRPr="001E0409" w:rsidDel="005521BA">
                <w:rPr>
                  <w:rFonts w:hint="eastAsia"/>
                </w:rPr>
                <w:delText>用</w:delText>
              </w:r>
              <w:r w:rsidR="00930CD9" w:rsidRPr="001E0409" w:rsidDel="005521BA">
                <w:delText>Rayburst Sampling</w:delText>
              </w:r>
              <w:r w:rsidR="00930CD9" w:rsidRPr="001E0409" w:rsidDel="005521BA">
                <w:rPr>
                  <w:rFonts w:hint="eastAsia"/>
                </w:rPr>
                <w:delText>计算半径的思路是：</w:delText>
              </w:r>
              <w:r w:rsidRPr="001E0409" w:rsidDel="005521BA">
                <w:rPr>
                  <w:rFonts w:hint="eastAsia"/>
                </w:rPr>
                <w:delText>从</w:delText>
              </w:r>
              <w:r w:rsidR="00DB1ADB" w:rsidRPr="001E0409" w:rsidDel="005521BA">
                <w:rPr>
                  <w:rFonts w:hint="eastAsia"/>
                </w:rPr>
                <w:delText>节点</w:delText>
              </w:r>
              <w:r w:rsidR="00890495" w:rsidRPr="001E0409" w:rsidDel="005521BA">
                <w:rPr>
                  <w:position w:val="-10"/>
                  <w:rPrChange w:id="1513" w:author="chen siyuan" w:date="2022-03-03T16:43:00Z">
                    <w:rPr>
                      <w:position w:val="-10"/>
                    </w:rPr>
                  </w:rPrChange>
                </w:rPr>
                <w:object w:dxaOrig="298" w:dyaOrig="299" w14:anchorId="50153D56">
                  <v:shape id="_x0000_i1084" type="#_x0000_t75" style="width:15.5pt;height:15.5pt" o:ole="">
                    <v:imagedata r:id="rId98" o:title=""/>
                  </v:shape>
                  <o:OLEObject Type="Embed" ProgID="Equation.AxMath" ShapeID="_x0000_i1084" DrawAspect="Content" ObjectID="_1707977369" r:id="rId99"/>
                </w:object>
              </w:r>
              <w:r w:rsidRPr="001E0409" w:rsidDel="005521BA">
                <w:rPr>
                  <w:rFonts w:hint="eastAsia"/>
                </w:rPr>
                <w:delText>处</w:delText>
              </w:r>
              <w:r w:rsidR="00CF7F59" w:rsidRPr="001E0409" w:rsidDel="005521BA">
                <w:rPr>
                  <w:rFonts w:hint="eastAsia"/>
                </w:rPr>
                <w:delText>向各个方向均匀发射射线，当射线上点的强度小于</w:delText>
              </w:r>
              <w:r w:rsidR="00930CD9" w:rsidRPr="001E0409" w:rsidDel="005521BA">
                <w:rPr>
                  <w:position w:val="-10"/>
                  <w:rPrChange w:id="1514" w:author="chen siyuan" w:date="2022-03-03T16:43:00Z">
                    <w:rPr>
                      <w:position w:val="-10"/>
                    </w:rPr>
                  </w:rPrChange>
                </w:rPr>
                <w:object w:dxaOrig="1057" w:dyaOrig="297" w14:anchorId="3179BE93">
                  <v:shape id="_x0000_i1085" type="#_x0000_t75" style="width:53.4pt;height:15.5pt" o:ole="">
                    <v:imagedata r:id="rId100" o:title=""/>
                  </v:shape>
                  <o:OLEObject Type="Embed" ProgID="Equation.AxMath" ShapeID="_x0000_i1085" DrawAspect="Content" ObjectID="_1707977370" r:id="rId101"/>
                </w:object>
              </w:r>
              <w:r w:rsidR="00CF7F59" w:rsidRPr="001E0409" w:rsidDel="005521BA">
                <w:delText xml:space="preserve"> </w:delText>
              </w:r>
              <w:r w:rsidR="00CF7F59" w:rsidRPr="001E0409" w:rsidDel="005521BA">
                <w:rPr>
                  <w:rFonts w:hint="eastAsia"/>
                </w:rPr>
                <w:delText>时说明达到血管与背景交界。其中最短射线的长度即为该点对应的直径。</w:delText>
              </w:r>
            </w:del>
          </w:p>
          <w:p w14:paraId="562CED27" w14:textId="0B317AC2" w:rsidR="00CF7F59" w:rsidRPr="001E0409" w:rsidDel="005521BA" w:rsidRDefault="003E5CD5" w:rsidP="001D0A90">
            <w:pPr>
              <w:spacing w:line="312" w:lineRule="auto"/>
              <w:ind w:firstLineChars="200" w:firstLine="420"/>
              <w:rPr>
                <w:del w:id="1515" w:author="chen siyuan" w:date="2022-02-22T21:04:00Z"/>
              </w:rPr>
            </w:pPr>
            <w:del w:id="1516" w:author="chen siyuan" w:date="2022-02-22T21:04:00Z">
              <w:r w:rsidRPr="001E0409" w:rsidDel="005521BA">
                <w:rPr>
                  <w:rFonts w:hint="eastAsia"/>
                </w:rPr>
                <w:delText>在</w:delText>
              </w:r>
              <w:r w:rsidR="00CF7F59" w:rsidRPr="001E0409" w:rsidDel="005521BA">
                <w:rPr>
                  <w:rFonts w:hint="eastAsia"/>
                </w:rPr>
                <w:delText>具体</w:delText>
              </w:r>
              <w:r w:rsidRPr="001E0409" w:rsidDel="005521BA">
                <w:rPr>
                  <w:rFonts w:hint="eastAsia"/>
                </w:rPr>
                <w:delText>实现中</w:delText>
              </w:r>
              <w:r w:rsidR="00CF7F59" w:rsidRPr="001E0409" w:rsidDel="005521BA">
                <w:rPr>
                  <w:rFonts w:hint="eastAsia"/>
                </w:rPr>
                <w:delText>可</w:delText>
              </w:r>
              <w:r w:rsidRPr="001E0409" w:rsidDel="005521BA">
                <w:rPr>
                  <w:rFonts w:hint="eastAsia"/>
                </w:rPr>
                <w:delText>以把数据块</w:delText>
              </w:r>
              <w:r w:rsidR="00CF7F59" w:rsidRPr="001E0409" w:rsidDel="005521BA">
                <w:rPr>
                  <w:rFonts w:hint="eastAsia"/>
                </w:rPr>
                <w:delText>看成离散的网格，每</w:delText>
              </w:r>
              <w:r w:rsidR="00CF7F59" w:rsidRPr="001E0409" w:rsidDel="005521BA">
                <w:delText>8</w:delText>
              </w:r>
              <w:r w:rsidR="00CF7F59" w:rsidRPr="001E0409" w:rsidDel="005521BA">
                <w:rPr>
                  <w:rFonts w:hint="eastAsia"/>
                </w:rPr>
                <w:delText>个相邻的像素点构成一个正方体，那么求射线上各处的值可以用所处正方体的</w:delText>
              </w:r>
              <w:r w:rsidR="00CF7F59" w:rsidRPr="001E0409" w:rsidDel="005521BA">
                <w:delText>8</w:delText>
              </w:r>
              <w:r w:rsidR="00CF7F59" w:rsidRPr="001E0409" w:rsidDel="005521BA">
                <w:rPr>
                  <w:rFonts w:hint="eastAsia"/>
                </w:rPr>
                <w:delText>个点三线性插值。但是密集地计算太过耗时，所以改为计算射线与各出口面交点的双线性插值，从而提高效率。</w:delText>
              </w:r>
            </w:del>
          </w:p>
          <w:p w14:paraId="7595BCC1" w14:textId="1BF25CD0" w:rsidR="00AA6344" w:rsidRPr="001E0409" w:rsidDel="005521BA" w:rsidRDefault="008D450E" w:rsidP="00AA6344">
            <w:pPr>
              <w:keepNext/>
              <w:spacing w:line="312" w:lineRule="auto"/>
              <w:jc w:val="center"/>
              <w:rPr>
                <w:del w:id="1517" w:author="chen siyuan" w:date="2022-02-22T21:04:00Z"/>
              </w:rPr>
            </w:pPr>
            <w:del w:id="1518" w:author="chen siyuan" w:date="2022-02-22T21:04:00Z">
              <w:r>
                <w:rPr>
                  <w:noProof/>
                  <w:rPrChange w:id="1519" w:author="chen siyuan" w:date="2022-03-03T16:43:00Z">
                    <w:rPr>
                      <w:noProof/>
                    </w:rPr>
                  </w:rPrChange>
                </w:rPr>
                <w:drawing>
                  <wp:inline distT="0" distB="0" distL="0" distR="0" wp14:anchorId="2690D303" wp14:editId="39E832D1">
                    <wp:extent cx="1709420" cy="1378585"/>
                    <wp:effectExtent l="0" t="0" r="0" b="0"/>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09420" cy="1378585"/>
                            </a:xfrm>
                            <a:prstGeom prst="rect">
                              <a:avLst/>
                            </a:prstGeom>
                            <a:noFill/>
                            <a:ln>
                              <a:noFill/>
                            </a:ln>
                          </pic:spPr>
                        </pic:pic>
                      </a:graphicData>
                    </a:graphic>
                  </wp:inline>
                </w:drawing>
              </w:r>
              <w:r w:rsidR="00CF7F59" w:rsidRPr="001E0409" w:rsidDel="005521BA">
                <w:delText xml:space="preserve">  </w:delText>
              </w:r>
              <w:r>
                <w:rPr>
                  <w:noProof/>
                  <w:rPrChange w:id="1520" w:author="chen siyuan" w:date="2022-03-03T16:43:00Z">
                    <w:rPr>
                      <w:noProof/>
                    </w:rPr>
                  </w:rPrChange>
                </w:rPr>
                <w:drawing>
                  <wp:inline distT="0" distB="0" distL="0" distR="0" wp14:anchorId="1CFBEA1E" wp14:editId="6C595A20">
                    <wp:extent cx="3034030" cy="1270635"/>
                    <wp:effectExtent l="0" t="0" r="0" b="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03">
                              <a:extLst>
                                <a:ext uri="{28A0092B-C50C-407E-A947-70E740481C1C}">
                                  <a14:useLocalDpi xmlns:a14="http://schemas.microsoft.com/office/drawing/2010/main" val="0"/>
                                </a:ext>
                              </a:extLst>
                            </a:blip>
                            <a:srcRect b="21890"/>
                            <a:stretch>
                              <a:fillRect/>
                            </a:stretch>
                          </pic:blipFill>
                          <pic:spPr bwMode="auto">
                            <a:xfrm>
                              <a:off x="0" y="0"/>
                              <a:ext cx="3034030" cy="1270635"/>
                            </a:xfrm>
                            <a:prstGeom prst="rect">
                              <a:avLst/>
                            </a:prstGeom>
                            <a:noFill/>
                            <a:ln>
                              <a:noFill/>
                            </a:ln>
                          </pic:spPr>
                        </pic:pic>
                      </a:graphicData>
                    </a:graphic>
                  </wp:inline>
                </w:drawing>
              </w:r>
            </w:del>
          </w:p>
          <w:p w14:paraId="1492CFA8" w14:textId="78A2672A" w:rsidR="00CF7F59" w:rsidRPr="001E0409" w:rsidDel="005521BA" w:rsidRDefault="00AA6344" w:rsidP="00AA6344">
            <w:pPr>
              <w:pStyle w:val="a7"/>
              <w:jc w:val="center"/>
              <w:rPr>
                <w:del w:id="1521" w:author="chen siyuan" w:date="2022-02-22T21:04:00Z"/>
                <w:rFonts w:ascii="Times New Roman" w:hAnsi="Times New Roman"/>
              </w:rPr>
            </w:pPr>
            <w:del w:id="1522" w:author="chen siyuan" w:date="2022-02-22T21:04:00Z">
              <w:r w:rsidRPr="001E0409" w:rsidDel="005521BA">
                <w:rPr>
                  <w:rFonts w:ascii="Times New Roman" w:hAnsi="Times New Roman" w:hint="eastAsia"/>
                  <w:b/>
                  <w:bCs/>
                  <w:rPrChange w:id="1523" w:author="chen siyuan" w:date="2022-03-03T16:43:00Z">
                    <w:rPr>
                      <w:rFonts w:hint="eastAsia"/>
                      <w:b/>
                      <w:bCs/>
                    </w:rPr>
                  </w:rPrChange>
                </w:rPr>
                <w:delText>图</w:delText>
              </w:r>
              <w:r w:rsidRPr="001E0409" w:rsidDel="005521BA">
                <w:rPr>
                  <w:rFonts w:ascii="Times New Roman" w:hAnsi="Times New Roman"/>
                  <w:b/>
                  <w:bCs/>
                  <w:rPrChange w:id="1524" w:author="chen siyuan" w:date="2022-03-03T16:43:00Z">
                    <w:rPr>
                      <w:b/>
                      <w:bCs/>
                    </w:rPr>
                  </w:rPrChange>
                </w:rPr>
                <w:delText xml:space="preserve"> </w:delText>
              </w:r>
              <w:r w:rsidRPr="001E0409" w:rsidDel="005521BA">
                <w:rPr>
                  <w:rFonts w:ascii="Times New Roman" w:hAnsi="Times New Roman"/>
                  <w:b/>
                  <w:bCs/>
                  <w:rPrChange w:id="1525" w:author="chen siyuan" w:date="2022-03-03T16:43:00Z">
                    <w:rPr>
                      <w:b/>
                      <w:bCs/>
                    </w:rPr>
                  </w:rPrChange>
                </w:rPr>
                <w:fldChar w:fldCharType="begin"/>
              </w:r>
              <w:r w:rsidRPr="001E0409" w:rsidDel="005521BA">
                <w:rPr>
                  <w:rFonts w:ascii="Times New Roman" w:hAnsi="Times New Roman"/>
                  <w:b/>
                  <w:bCs/>
                  <w:rPrChange w:id="1526" w:author="chen siyuan" w:date="2022-03-03T16:43:00Z">
                    <w:rPr>
                      <w:b/>
                      <w:bCs/>
                    </w:rPr>
                  </w:rPrChange>
                </w:rPr>
                <w:delInstrText xml:space="preserve"> SEQ </w:delInstrText>
              </w:r>
              <w:r w:rsidRPr="001E0409" w:rsidDel="005521BA">
                <w:rPr>
                  <w:rFonts w:ascii="Times New Roman" w:hAnsi="Times New Roman" w:hint="eastAsia"/>
                  <w:b/>
                  <w:bCs/>
                  <w:rPrChange w:id="1527" w:author="chen siyuan" w:date="2022-03-03T16:43:00Z">
                    <w:rPr>
                      <w:rFonts w:hint="eastAsia"/>
                      <w:b/>
                      <w:bCs/>
                    </w:rPr>
                  </w:rPrChange>
                </w:rPr>
                <w:delInstrText>图</w:delInstrText>
              </w:r>
              <w:r w:rsidRPr="001E0409" w:rsidDel="005521BA">
                <w:rPr>
                  <w:rFonts w:ascii="Times New Roman" w:hAnsi="Times New Roman"/>
                  <w:b/>
                  <w:bCs/>
                  <w:rPrChange w:id="1528" w:author="chen siyuan" w:date="2022-03-03T16:43:00Z">
                    <w:rPr>
                      <w:b/>
                      <w:bCs/>
                    </w:rPr>
                  </w:rPrChange>
                </w:rPr>
                <w:delInstrText xml:space="preserve"> \* ARABIC </w:delInstrText>
              </w:r>
              <w:r w:rsidRPr="001E0409" w:rsidDel="005521BA">
                <w:rPr>
                  <w:rFonts w:ascii="Times New Roman" w:hAnsi="Times New Roman"/>
                  <w:b/>
                  <w:bCs/>
                  <w:rPrChange w:id="1529" w:author="chen siyuan" w:date="2022-03-03T16:43:00Z">
                    <w:rPr>
                      <w:b/>
                      <w:bCs/>
                    </w:rPr>
                  </w:rPrChange>
                </w:rPr>
                <w:fldChar w:fldCharType="separate"/>
              </w:r>
              <w:r w:rsidR="00E620B7" w:rsidRPr="001E0409" w:rsidDel="005521BA">
                <w:rPr>
                  <w:rFonts w:ascii="Times New Roman" w:hAnsi="Times New Roman"/>
                  <w:b/>
                  <w:bCs/>
                  <w:noProof/>
                  <w:rPrChange w:id="1530" w:author="chen siyuan" w:date="2022-03-03T16:43:00Z">
                    <w:rPr>
                      <w:b/>
                      <w:bCs/>
                      <w:noProof/>
                    </w:rPr>
                  </w:rPrChange>
                </w:rPr>
                <w:delText>11</w:delText>
              </w:r>
              <w:r w:rsidRPr="001E0409" w:rsidDel="005521BA">
                <w:rPr>
                  <w:rFonts w:ascii="Times New Roman" w:hAnsi="Times New Roman"/>
                  <w:b/>
                  <w:bCs/>
                  <w:rPrChange w:id="1531" w:author="chen siyuan" w:date="2022-03-03T16:43:00Z">
                    <w:rPr>
                      <w:b/>
                      <w:bCs/>
                    </w:rPr>
                  </w:rPrChange>
                </w:rPr>
                <w:fldChar w:fldCharType="end"/>
              </w:r>
              <w:r w:rsidRPr="001E0409" w:rsidDel="005521BA">
                <w:rPr>
                  <w:rFonts w:ascii="Times New Roman" w:hAnsi="Times New Roman"/>
                  <w:b/>
                  <w:bCs/>
                  <w:rPrChange w:id="1532" w:author="chen siyuan" w:date="2022-03-03T16:43:00Z">
                    <w:rPr>
                      <w:b/>
                      <w:bCs/>
                    </w:rPr>
                  </w:rPrChange>
                </w:rPr>
                <w:delText xml:space="preserve"> Rayburst Sampling </w:delText>
              </w:r>
              <w:r w:rsidRPr="001E0409" w:rsidDel="005521BA">
                <w:rPr>
                  <w:rFonts w:ascii="Times New Roman" w:hAnsi="Times New Roman" w:hint="eastAsia"/>
                  <w:b/>
                  <w:bCs/>
                  <w:rPrChange w:id="1533" w:author="chen siyuan" w:date="2022-03-03T16:43:00Z">
                    <w:rPr>
                      <w:rFonts w:hint="eastAsia"/>
                      <w:b/>
                      <w:bCs/>
                    </w:rPr>
                  </w:rPrChange>
                </w:rPr>
                <w:delText>算法求半径</w:delText>
              </w:r>
            </w:del>
          </w:p>
          <w:p w14:paraId="0372BB57" w14:textId="0736AF3A" w:rsidR="003E5CD5" w:rsidRPr="001E0409" w:rsidDel="005521BA" w:rsidRDefault="003E5CD5" w:rsidP="003E5CD5">
            <w:pPr>
              <w:spacing w:line="312" w:lineRule="auto"/>
              <w:rPr>
                <w:del w:id="1534" w:author="chen siyuan" w:date="2022-02-22T21:04:00Z"/>
                <w:b/>
                <w:bCs/>
              </w:rPr>
            </w:pPr>
            <w:del w:id="1535" w:author="chen siyuan" w:date="2022-02-22T21:04:00Z">
              <w:r w:rsidRPr="001E0409" w:rsidDel="005521BA">
                <w:rPr>
                  <w:b/>
                  <w:bCs/>
                </w:rPr>
                <w:delText>3</w:delText>
              </w:r>
              <w:r w:rsidRPr="001E0409" w:rsidDel="005521BA">
                <w:rPr>
                  <w:rFonts w:hint="eastAsia"/>
                  <w:b/>
                  <w:bCs/>
                </w:rPr>
                <w:delText>、终止条件</w:delText>
              </w:r>
            </w:del>
          </w:p>
          <w:p w14:paraId="50F49C2C" w14:textId="63960599" w:rsidR="003E5CD5" w:rsidRPr="001E0409" w:rsidDel="005521BA" w:rsidRDefault="003E5CD5" w:rsidP="003E5CD5">
            <w:pPr>
              <w:spacing w:line="312" w:lineRule="auto"/>
              <w:ind w:firstLineChars="200" w:firstLine="420"/>
              <w:rPr>
                <w:del w:id="1536" w:author="chen siyuan" w:date="2022-02-22T21:04:00Z"/>
                <w:b/>
                <w:bCs/>
              </w:rPr>
            </w:pPr>
            <w:del w:id="1537" w:author="chen siyuan" w:date="2022-02-22T21:04:00Z">
              <w:r w:rsidRPr="001E0409" w:rsidDel="005521BA">
                <w:rPr>
                  <w:rFonts w:hint="eastAsia"/>
                </w:rPr>
                <w:delText>一般端点处的分割概率值不稳定，最后两个点的距离一般比较小（如图</w:delText>
              </w:r>
              <w:r w:rsidRPr="001E0409" w:rsidDel="005521BA">
                <w:delText>1</w:delText>
              </w:r>
              <w:r w:rsidR="00AA6344" w:rsidRPr="001E0409" w:rsidDel="005521BA">
                <w:delText>2</w:delText>
              </w:r>
              <w:r w:rsidRPr="001E0409" w:rsidDel="005521BA">
                <w:rPr>
                  <w:rFonts w:hint="eastAsia"/>
                </w:rPr>
                <w:delText>）。所以设置如下条件，满足其一即认为可能处于终点</w:delText>
              </w:r>
              <w:r w:rsidRPr="001E0409" w:rsidDel="005521BA">
                <w:delText>/</w:delText>
              </w:r>
              <w:r w:rsidRPr="001E0409" w:rsidDel="005521BA">
                <w:rPr>
                  <w:rFonts w:hint="eastAsia"/>
                </w:rPr>
                <w:delText>端点。</w:delText>
              </w:r>
            </w:del>
          </w:p>
          <w:tbl>
            <w:tblPr>
              <w:tblW w:w="0" w:type="auto"/>
              <w:tblInd w:w="420" w:type="dxa"/>
              <w:tblLayout w:type="fixed"/>
              <w:tblLook w:val="04A0" w:firstRow="1" w:lastRow="0" w:firstColumn="1" w:lastColumn="0" w:noHBand="0" w:noVBand="1"/>
            </w:tblPr>
            <w:tblGrid>
              <w:gridCol w:w="386"/>
              <w:gridCol w:w="5021"/>
            </w:tblGrid>
            <w:tr w:rsidR="00D36E28" w:rsidRPr="001E0409" w:rsidDel="005521BA" w14:paraId="44714AF1" w14:textId="77777777" w:rsidTr="00A525B4">
              <w:trPr>
                <w:del w:id="1538" w:author="chen siyuan" w:date="2022-02-22T21:04:00Z"/>
              </w:trPr>
              <w:tc>
                <w:tcPr>
                  <w:tcW w:w="386" w:type="dxa"/>
                  <w:hideMark/>
                </w:tcPr>
                <w:p w14:paraId="53182923" w14:textId="75CD85A2" w:rsidR="003E5CD5" w:rsidRPr="001E0409" w:rsidDel="005521BA" w:rsidRDefault="003E5CD5" w:rsidP="003E5CD5">
                  <w:pPr>
                    <w:spacing w:line="312" w:lineRule="auto"/>
                    <w:rPr>
                      <w:del w:id="1539" w:author="chen siyuan" w:date="2022-02-22T21:04:00Z"/>
                      <w:b/>
                      <w:bCs/>
                    </w:rPr>
                  </w:pPr>
                  <w:del w:id="1540" w:author="chen siyuan" w:date="2022-02-22T21:04:00Z">
                    <w:r w:rsidRPr="001E0409" w:rsidDel="005521BA">
                      <w:rPr>
                        <w:b/>
                        <w:bCs/>
                      </w:rPr>
                      <w:delText>i.</w:delText>
                    </w:r>
                  </w:del>
                </w:p>
              </w:tc>
              <w:tc>
                <w:tcPr>
                  <w:tcW w:w="5021" w:type="dxa"/>
                  <w:hideMark/>
                </w:tcPr>
                <w:p w14:paraId="60EF05CB" w14:textId="1DC11BD8" w:rsidR="003E5CD5" w:rsidRPr="001E0409" w:rsidDel="005521BA" w:rsidRDefault="003E5CD5" w:rsidP="003E5CD5">
                  <w:pPr>
                    <w:spacing w:line="312" w:lineRule="auto"/>
                    <w:rPr>
                      <w:del w:id="1541" w:author="chen siyuan" w:date="2022-02-22T21:04:00Z"/>
                    </w:rPr>
                  </w:pPr>
                  <w:del w:id="1542" w:author="chen siyuan" w:date="2022-02-22T21:04:00Z">
                    <w:r w:rsidRPr="001E0409" w:rsidDel="005521BA">
                      <w:rPr>
                        <w:position w:val="-10"/>
                        <w:rPrChange w:id="1543" w:author="chen siyuan" w:date="2022-03-03T16:43:00Z">
                          <w:rPr>
                            <w:position w:val="-10"/>
                          </w:rPr>
                        </w:rPrChange>
                      </w:rPr>
                      <w:object w:dxaOrig="492" w:dyaOrig="300" w14:anchorId="2E545D53">
                        <v:shape id="_x0000_i1088" type="#_x0000_t75" style="width:26.25pt;height:15.5pt" o:ole="">
                          <v:imagedata r:id="rId104" o:title=""/>
                        </v:shape>
                        <o:OLEObject Type="Embed" ProgID="Equation.AxMath" ShapeID="_x0000_i1088" DrawAspect="Content" ObjectID="_1707977371" r:id="rId105"/>
                      </w:object>
                    </w:r>
                    <w:r w:rsidRPr="001E0409" w:rsidDel="005521BA">
                      <w:rPr>
                        <w:rFonts w:hint="eastAsia"/>
                      </w:rPr>
                      <w:delText>和</w:delText>
                    </w:r>
                    <w:r w:rsidRPr="001E0409" w:rsidDel="005521BA">
                      <w:rPr>
                        <w:position w:val="-10"/>
                        <w:rPrChange w:id="1544" w:author="chen siyuan" w:date="2022-03-03T16:43:00Z">
                          <w:rPr>
                            <w:position w:val="-10"/>
                          </w:rPr>
                        </w:rPrChange>
                      </w:rPr>
                      <w:object w:dxaOrig="492" w:dyaOrig="300" w14:anchorId="758CF4CB">
                        <v:shape id="_x0000_i1089" type="#_x0000_t75" style="width:26.25pt;height:15.5pt" o:ole="">
                          <v:imagedata r:id="rId106" o:title=""/>
                        </v:shape>
                        <o:OLEObject Type="Embed" ProgID="Equation.AxMath" ShapeID="_x0000_i1089" DrawAspect="Content" ObjectID="_1707977372" r:id="rId107"/>
                      </w:object>
                    </w:r>
                    <w:r w:rsidRPr="001E0409" w:rsidDel="005521BA">
                      <w:rPr>
                        <w:rFonts w:hint="eastAsia"/>
                      </w:rPr>
                      <w:delText>的分割概率值都小于背景图对应的值；</w:delText>
                    </w:r>
                  </w:del>
                </w:p>
              </w:tc>
            </w:tr>
            <w:tr w:rsidR="00D36E28" w:rsidRPr="001E0409" w:rsidDel="005521BA" w14:paraId="4954DC3D" w14:textId="77777777" w:rsidTr="00A525B4">
              <w:trPr>
                <w:del w:id="1545" w:author="chen siyuan" w:date="2022-02-22T21:04:00Z"/>
              </w:trPr>
              <w:tc>
                <w:tcPr>
                  <w:tcW w:w="386" w:type="dxa"/>
                  <w:hideMark/>
                </w:tcPr>
                <w:p w14:paraId="37DEF757" w14:textId="4C07F1E1" w:rsidR="003E5CD5" w:rsidRPr="001E0409" w:rsidDel="005521BA" w:rsidRDefault="003E5CD5" w:rsidP="003E5CD5">
                  <w:pPr>
                    <w:spacing w:line="312" w:lineRule="auto"/>
                    <w:rPr>
                      <w:del w:id="1546" w:author="chen siyuan" w:date="2022-02-22T21:04:00Z"/>
                      <w:b/>
                      <w:bCs/>
                    </w:rPr>
                  </w:pPr>
                  <w:del w:id="1547" w:author="chen siyuan" w:date="2022-02-22T21:04:00Z">
                    <w:r w:rsidRPr="001E0409" w:rsidDel="005521BA">
                      <w:rPr>
                        <w:b/>
                        <w:bCs/>
                      </w:rPr>
                      <w:delText>ii.</w:delText>
                    </w:r>
                  </w:del>
                </w:p>
              </w:tc>
              <w:tc>
                <w:tcPr>
                  <w:tcW w:w="5021" w:type="dxa"/>
                  <w:hideMark/>
                </w:tcPr>
                <w:p w14:paraId="7FC395AD" w14:textId="5EE3A7B0" w:rsidR="003E5CD5" w:rsidRPr="001E0409" w:rsidDel="005521BA" w:rsidRDefault="003E5CD5" w:rsidP="003E5CD5">
                  <w:pPr>
                    <w:spacing w:line="312" w:lineRule="auto"/>
                    <w:rPr>
                      <w:del w:id="1548" w:author="chen siyuan" w:date="2022-02-22T21:04:00Z"/>
                    </w:rPr>
                  </w:pPr>
                  <w:del w:id="1549" w:author="chen siyuan" w:date="2022-02-22T21:04:00Z">
                    <w:r w:rsidRPr="001E0409" w:rsidDel="005521BA">
                      <w:rPr>
                        <w:position w:val="-10"/>
                        <w:rPrChange w:id="1550" w:author="chen siyuan" w:date="2022-03-03T16:43:00Z">
                          <w:rPr>
                            <w:position w:val="-10"/>
                          </w:rPr>
                        </w:rPrChange>
                      </w:rPr>
                      <w:object w:dxaOrig="492" w:dyaOrig="300" w14:anchorId="3B980010">
                        <v:shape id="_x0000_i1090" type="#_x0000_t75" style="width:26.25pt;height:15.5pt" o:ole="">
                          <v:imagedata r:id="rId106" o:title=""/>
                        </v:shape>
                        <o:OLEObject Type="Embed" ProgID="Equation.AxMath" ShapeID="_x0000_i1090" DrawAspect="Content" ObjectID="_1707977373" r:id="rId108"/>
                      </w:object>
                    </w:r>
                    <w:r w:rsidRPr="001E0409" w:rsidDel="005521BA">
                      <w:rPr>
                        <w:rFonts w:hint="eastAsia"/>
                      </w:rPr>
                      <w:delText>和</w:delText>
                    </w:r>
                    <w:r w:rsidRPr="001E0409" w:rsidDel="005521BA">
                      <w:rPr>
                        <w:position w:val="-10"/>
                        <w:rPrChange w:id="1551" w:author="chen siyuan" w:date="2022-03-03T16:43:00Z">
                          <w:rPr>
                            <w:position w:val="-10"/>
                          </w:rPr>
                        </w:rPrChange>
                      </w:rPr>
                      <w:object w:dxaOrig="300" w:dyaOrig="300" w14:anchorId="51474A71">
                        <v:shape id="_x0000_i1091" type="#_x0000_t75" style="width:15.5pt;height:15.5pt" o:ole="">
                          <v:imagedata r:id="rId109" o:title=""/>
                        </v:shape>
                        <o:OLEObject Type="Embed" ProgID="Equation.AxMath" ShapeID="_x0000_i1091" DrawAspect="Content" ObjectID="_1707977374" r:id="rId110"/>
                      </w:object>
                    </w:r>
                    <w:r w:rsidRPr="001E0409" w:rsidDel="005521BA">
                      <w:rPr>
                        <w:rFonts w:hint="eastAsia"/>
                      </w:rPr>
                      <w:delText>的距离小于</w:delText>
                    </w:r>
                    <w:r w:rsidRPr="001E0409" w:rsidDel="005521BA">
                      <w:delText>0.1</w:delText>
                    </w:r>
                    <w:r w:rsidRPr="001E0409" w:rsidDel="005521BA">
                      <w:rPr>
                        <w:rFonts w:hint="eastAsia"/>
                      </w:rPr>
                      <w:delText>微米（</w:delText>
                    </w:r>
                    <w:r w:rsidRPr="001E0409" w:rsidDel="005521BA">
                      <w:rPr>
                        <w:rFonts w:hint="eastAsia"/>
                        <w:rPrChange w:id="1552" w:author="chen siyuan" w:date="2022-03-03T16:43:00Z">
                          <w:rPr>
                            <w:rFonts w:hint="eastAsia"/>
                            <w:color w:val="FF0000"/>
                          </w:rPr>
                        </w:rPrChange>
                      </w:rPr>
                      <w:delText>图像距离</w:delText>
                    </w:r>
                    <w:r w:rsidRPr="001E0409" w:rsidDel="005521BA">
                      <w:rPr>
                        <w:rPrChange w:id="1553" w:author="chen siyuan" w:date="2022-03-03T16:43:00Z">
                          <w:rPr>
                            <w:color w:val="FF0000"/>
                          </w:rPr>
                        </w:rPrChange>
                      </w:rPr>
                      <w:delText>0.</w:delText>
                    </w:r>
                    <w:r w:rsidR="00264F16" w:rsidRPr="001E0409" w:rsidDel="005521BA">
                      <w:rPr>
                        <w:rPrChange w:id="1554" w:author="chen siyuan" w:date="2022-03-03T16:43:00Z">
                          <w:rPr>
                            <w:color w:val="FF0000"/>
                          </w:rPr>
                        </w:rPrChange>
                      </w:rPr>
                      <w:delText>1</w:delText>
                    </w:r>
                    <w:r w:rsidRPr="001E0409" w:rsidDel="005521BA">
                      <w:rPr>
                        <w:rPrChange w:id="1555" w:author="chen siyuan" w:date="2022-03-03T16:43:00Z">
                          <w:rPr>
                            <w:color w:val="FF0000"/>
                          </w:rPr>
                        </w:rPrChange>
                      </w:rPr>
                      <w:delText>9</w:delText>
                    </w:r>
                    <w:r w:rsidRPr="001E0409" w:rsidDel="005521BA">
                      <w:rPr>
                        <w:rFonts w:hint="eastAsia"/>
                      </w:rPr>
                      <w:delText>）。</w:delText>
                    </w:r>
                  </w:del>
                </w:p>
              </w:tc>
            </w:tr>
          </w:tbl>
          <w:p w14:paraId="6F8E2F24" w14:textId="7D2780E3" w:rsidR="00AA6344" w:rsidRPr="001E0409" w:rsidDel="005521BA" w:rsidRDefault="008D450E" w:rsidP="00AA6344">
            <w:pPr>
              <w:keepNext/>
              <w:spacing w:line="312" w:lineRule="auto"/>
              <w:jc w:val="center"/>
              <w:rPr>
                <w:del w:id="1556" w:author="chen siyuan" w:date="2022-02-22T21:04:00Z"/>
              </w:rPr>
            </w:pPr>
            <w:del w:id="1557" w:author="chen siyuan" w:date="2022-02-22T21:04:00Z">
              <w:r>
                <w:rPr>
                  <w:noProof/>
                  <w:rPrChange w:id="1558" w:author="chen siyuan" w:date="2022-03-03T16:43:00Z">
                    <w:rPr>
                      <w:noProof/>
                    </w:rPr>
                  </w:rPrChange>
                </w:rPr>
                <w:drawing>
                  <wp:inline distT="0" distB="0" distL="0" distR="0" wp14:anchorId="36FFA8B8" wp14:editId="16BD7468">
                    <wp:extent cx="1709420" cy="1592580"/>
                    <wp:effectExtent l="0" t="0" r="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1">
                              <a:extLst>
                                <a:ext uri="{28A0092B-C50C-407E-A947-70E740481C1C}">
                                  <a14:useLocalDpi xmlns:a14="http://schemas.microsoft.com/office/drawing/2010/main" val="0"/>
                                </a:ext>
                              </a:extLst>
                            </a:blip>
                            <a:srcRect l="31879" b="33411"/>
                            <a:stretch>
                              <a:fillRect/>
                            </a:stretch>
                          </pic:blipFill>
                          <pic:spPr bwMode="auto">
                            <a:xfrm>
                              <a:off x="0" y="0"/>
                              <a:ext cx="1709420" cy="1592580"/>
                            </a:xfrm>
                            <a:prstGeom prst="rect">
                              <a:avLst/>
                            </a:prstGeom>
                            <a:noFill/>
                            <a:ln>
                              <a:noFill/>
                            </a:ln>
                          </pic:spPr>
                        </pic:pic>
                      </a:graphicData>
                    </a:graphic>
                  </wp:inline>
                </w:drawing>
              </w:r>
              <w:r w:rsidR="003E5CD5" w:rsidRPr="001E0409" w:rsidDel="005521BA">
                <w:delText xml:space="preserve"> </w:delText>
              </w:r>
              <w:r>
                <w:rPr>
                  <w:noProof/>
                  <w:rPrChange w:id="1559" w:author="chen siyuan" w:date="2022-03-03T16:43:00Z">
                    <w:rPr>
                      <w:noProof/>
                    </w:rPr>
                  </w:rPrChange>
                </w:rPr>
                <w:drawing>
                  <wp:inline distT="0" distB="0" distL="0" distR="0" wp14:anchorId="0379FDB2" wp14:editId="33C0DA89">
                    <wp:extent cx="1626235" cy="15925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26235" cy="1592580"/>
                            </a:xfrm>
                            <a:prstGeom prst="rect">
                              <a:avLst/>
                            </a:prstGeom>
                            <a:noFill/>
                            <a:ln>
                              <a:noFill/>
                            </a:ln>
                          </pic:spPr>
                        </pic:pic>
                      </a:graphicData>
                    </a:graphic>
                  </wp:inline>
                </w:drawing>
              </w:r>
            </w:del>
          </w:p>
          <w:p w14:paraId="1D45B940" w14:textId="00401D76" w:rsidR="003E5CD5" w:rsidRPr="001E0409" w:rsidDel="005521BA" w:rsidRDefault="00AA6344" w:rsidP="00AA6344">
            <w:pPr>
              <w:pStyle w:val="a7"/>
              <w:jc w:val="center"/>
              <w:rPr>
                <w:del w:id="1560" w:author="chen siyuan" w:date="2022-02-22T21:04:00Z"/>
                <w:rFonts w:ascii="Times New Roman" w:hAnsi="Times New Roman"/>
              </w:rPr>
            </w:pPr>
            <w:del w:id="1561" w:author="chen siyuan" w:date="2022-02-22T21:04:00Z">
              <w:r w:rsidRPr="001E0409" w:rsidDel="005521BA">
                <w:rPr>
                  <w:rFonts w:ascii="Times New Roman" w:hAnsi="Times New Roman" w:hint="eastAsia"/>
                  <w:b/>
                  <w:bCs/>
                  <w:rPrChange w:id="1562" w:author="chen siyuan" w:date="2022-03-03T16:43:00Z">
                    <w:rPr>
                      <w:rFonts w:hint="eastAsia"/>
                      <w:b/>
                      <w:bCs/>
                    </w:rPr>
                  </w:rPrChange>
                </w:rPr>
                <w:delText>图</w:delText>
              </w:r>
              <w:r w:rsidRPr="001E0409" w:rsidDel="005521BA">
                <w:rPr>
                  <w:rFonts w:ascii="Times New Roman" w:hAnsi="Times New Roman"/>
                  <w:b/>
                  <w:bCs/>
                  <w:rPrChange w:id="1563" w:author="chen siyuan" w:date="2022-03-03T16:43:00Z">
                    <w:rPr>
                      <w:b/>
                      <w:bCs/>
                    </w:rPr>
                  </w:rPrChange>
                </w:rPr>
                <w:delText xml:space="preserve"> </w:delText>
              </w:r>
              <w:r w:rsidRPr="001E0409" w:rsidDel="005521BA">
                <w:rPr>
                  <w:rFonts w:ascii="Times New Roman" w:hAnsi="Times New Roman"/>
                  <w:b/>
                  <w:bCs/>
                  <w:rPrChange w:id="1564" w:author="chen siyuan" w:date="2022-03-03T16:43:00Z">
                    <w:rPr>
                      <w:b/>
                      <w:bCs/>
                    </w:rPr>
                  </w:rPrChange>
                </w:rPr>
                <w:fldChar w:fldCharType="begin"/>
              </w:r>
              <w:r w:rsidRPr="001E0409" w:rsidDel="005521BA">
                <w:rPr>
                  <w:rFonts w:ascii="Times New Roman" w:hAnsi="Times New Roman"/>
                  <w:b/>
                  <w:bCs/>
                  <w:rPrChange w:id="1565" w:author="chen siyuan" w:date="2022-03-03T16:43:00Z">
                    <w:rPr>
                      <w:b/>
                      <w:bCs/>
                    </w:rPr>
                  </w:rPrChange>
                </w:rPr>
                <w:delInstrText xml:space="preserve"> SEQ </w:delInstrText>
              </w:r>
              <w:r w:rsidRPr="001E0409" w:rsidDel="005521BA">
                <w:rPr>
                  <w:rFonts w:ascii="Times New Roman" w:hAnsi="Times New Roman" w:hint="eastAsia"/>
                  <w:b/>
                  <w:bCs/>
                  <w:rPrChange w:id="1566" w:author="chen siyuan" w:date="2022-03-03T16:43:00Z">
                    <w:rPr>
                      <w:rFonts w:hint="eastAsia"/>
                      <w:b/>
                      <w:bCs/>
                    </w:rPr>
                  </w:rPrChange>
                </w:rPr>
                <w:delInstrText>图</w:delInstrText>
              </w:r>
              <w:r w:rsidRPr="001E0409" w:rsidDel="005521BA">
                <w:rPr>
                  <w:rFonts w:ascii="Times New Roman" w:hAnsi="Times New Roman"/>
                  <w:b/>
                  <w:bCs/>
                  <w:rPrChange w:id="1567" w:author="chen siyuan" w:date="2022-03-03T16:43:00Z">
                    <w:rPr>
                      <w:b/>
                      <w:bCs/>
                    </w:rPr>
                  </w:rPrChange>
                </w:rPr>
                <w:delInstrText xml:space="preserve"> \* ARABIC </w:delInstrText>
              </w:r>
              <w:r w:rsidRPr="001E0409" w:rsidDel="005521BA">
                <w:rPr>
                  <w:rFonts w:ascii="Times New Roman" w:hAnsi="Times New Roman"/>
                  <w:b/>
                  <w:bCs/>
                  <w:rPrChange w:id="1568" w:author="chen siyuan" w:date="2022-03-03T16:43:00Z">
                    <w:rPr>
                      <w:b/>
                      <w:bCs/>
                    </w:rPr>
                  </w:rPrChange>
                </w:rPr>
                <w:fldChar w:fldCharType="separate"/>
              </w:r>
              <w:r w:rsidR="00E620B7" w:rsidRPr="001E0409" w:rsidDel="005521BA">
                <w:rPr>
                  <w:rFonts w:ascii="Times New Roman" w:hAnsi="Times New Roman"/>
                  <w:b/>
                  <w:bCs/>
                  <w:noProof/>
                  <w:rPrChange w:id="1569" w:author="chen siyuan" w:date="2022-03-03T16:43:00Z">
                    <w:rPr>
                      <w:b/>
                      <w:bCs/>
                      <w:noProof/>
                    </w:rPr>
                  </w:rPrChange>
                </w:rPr>
                <w:delText>12</w:delText>
              </w:r>
              <w:r w:rsidRPr="001E0409" w:rsidDel="005521BA">
                <w:rPr>
                  <w:rFonts w:ascii="Times New Roman" w:hAnsi="Times New Roman"/>
                  <w:b/>
                  <w:bCs/>
                  <w:rPrChange w:id="1570" w:author="chen siyuan" w:date="2022-03-03T16:43:00Z">
                    <w:rPr>
                      <w:b/>
                      <w:bCs/>
                    </w:rPr>
                  </w:rPrChange>
                </w:rPr>
                <w:fldChar w:fldCharType="end"/>
              </w:r>
              <w:r w:rsidRPr="001E0409" w:rsidDel="005521BA">
                <w:rPr>
                  <w:rFonts w:ascii="Times New Roman" w:hAnsi="Times New Roman"/>
                  <w:b/>
                  <w:bCs/>
                  <w:rPrChange w:id="1571" w:author="chen siyuan" w:date="2022-03-03T16:43:00Z">
                    <w:rPr>
                      <w:b/>
                      <w:bCs/>
                    </w:rPr>
                  </w:rPrChange>
                </w:rPr>
                <w:delText xml:space="preserve"> </w:delText>
              </w:r>
              <w:r w:rsidRPr="001E0409" w:rsidDel="005521BA">
                <w:rPr>
                  <w:rFonts w:ascii="Times New Roman" w:hAnsi="Times New Roman" w:hint="eastAsia"/>
                  <w:rPrChange w:id="1572" w:author="chen siyuan" w:date="2022-03-03T16:43:00Z">
                    <w:rPr>
                      <w:rFonts w:hint="eastAsia"/>
                    </w:rPr>
                  </w:rPrChange>
                </w:rPr>
                <w:delText>端点处分割概率值不稳定，且最后两结点的距离较小</w:delText>
              </w:r>
            </w:del>
          </w:p>
          <w:p w14:paraId="128210AB" w14:textId="044354A3" w:rsidR="00CF7F59" w:rsidRPr="001E0409" w:rsidDel="005521BA" w:rsidRDefault="003E5CD5" w:rsidP="00CF7F59">
            <w:pPr>
              <w:spacing w:line="312" w:lineRule="auto"/>
              <w:rPr>
                <w:del w:id="1573" w:author="chen siyuan" w:date="2022-02-22T21:04:00Z"/>
                <w:b/>
                <w:bCs/>
              </w:rPr>
            </w:pPr>
            <w:del w:id="1574" w:author="chen siyuan" w:date="2022-02-22T21:04:00Z">
              <w:r w:rsidRPr="001E0409" w:rsidDel="005521BA">
                <w:rPr>
                  <w:b/>
                  <w:bCs/>
                </w:rPr>
                <w:delText>4</w:delText>
              </w:r>
              <w:r w:rsidRPr="001E0409" w:rsidDel="005521BA">
                <w:rPr>
                  <w:rFonts w:hint="eastAsia"/>
                  <w:b/>
                  <w:bCs/>
                </w:rPr>
                <w:delText>、</w:delText>
              </w:r>
              <w:r w:rsidR="00F330CC" w:rsidRPr="001E0409" w:rsidDel="005521BA">
                <w:rPr>
                  <w:rFonts w:hint="eastAsia"/>
                  <w:b/>
                  <w:bCs/>
                </w:rPr>
                <w:delText>判断当前位置</w:delText>
              </w:r>
            </w:del>
          </w:p>
          <w:p w14:paraId="4F6B3BF1" w14:textId="622C3AD4" w:rsidR="00CF7F59" w:rsidRPr="001E0409" w:rsidDel="005521BA" w:rsidRDefault="00CF7F59" w:rsidP="00AE6D75">
            <w:pPr>
              <w:spacing w:line="312" w:lineRule="auto"/>
              <w:ind w:firstLineChars="200" w:firstLine="420"/>
              <w:rPr>
                <w:del w:id="1575" w:author="chen siyuan" w:date="2022-02-22T21:04:00Z"/>
              </w:rPr>
            </w:pPr>
            <w:del w:id="1576" w:author="chen siyuan" w:date="2022-02-22T21:04:00Z">
              <w:r w:rsidRPr="001E0409" w:rsidDel="005521BA">
                <w:rPr>
                  <w:rFonts w:hint="eastAsia"/>
                </w:rPr>
                <w:delText>若结点触发</w:delText>
              </w:r>
              <w:r w:rsidR="00B43D62" w:rsidRPr="001E0409" w:rsidDel="005521BA">
                <w:rPr>
                  <w:rFonts w:hint="eastAsia"/>
                </w:rPr>
                <w:delText>上述</w:delText>
              </w:r>
              <w:r w:rsidRPr="001E0409" w:rsidDel="005521BA">
                <w:rPr>
                  <w:rFonts w:hint="eastAsia"/>
                </w:rPr>
                <w:delText>两个条件，说明可能处于端点。但是在实验中发现，弯曲程度较大的拐点和分叉处也容易触发终止条件，如果不加以区分，提前终止程序会产生断裂。所以继续采用</w:delText>
              </w:r>
              <w:r w:rsidRPr="001E0409" w:rsidDel="005521BA">
                <w:delText xml:space="preserve">Rayburst Sampling </w:delText>
              </w:r>
              <w:r w:rsidRPr="001E0409" w:rsidDel="005521BA">
                <w:rPr>
                  <w:rFonts w:hint="eastAsia"/>
                </w:rPr>
                <w:delText>算法区分开这些情况，减少缺失。</w:delText>
              </w:r>
            </w:del>
          </w:p>
          <w:p w14:paraId="5E75F130" w14:textId="321CB3DB" w:rsidR="007F13E3" w:rsidRPr="001E0409" w:rsidDel="005521BA" w:rsidRDefault="007F13E3" w:rsidP="00C34C37">
            <w:pPr>
              <w:spacing w:line="312" w:lineRule="auto"/>
              <w:ind w:firstLineChars="200" w:firstLine="420"/>
              <w:rPr>
                <w:del w:id="1577" w:author="chen siyuan" w:date="2022-02-22T21:04:00Z"/>
              </w:rPr>
            </w:pPr>
            <w:del w:id="1578" w:author="chen siyuan" w:date="2022-02-22T21:04:00Z">
              <w:r w:rsidRPr="001E0409" w:rsidDel="005521BA">
                <w:rPr>
                  <w:rFonts w:hint="eastAsia"/>
                </w:rPr>
                <w:delText>主要思路</w:delText>
              </w:r>
              <w:r w:rsidR="00CF7F59" w:rsidRPr="001E0409" w:rsidDel="005521BA">
                <w:rPr>
                  <w:rFonts w:hint="eastAsia"/>
                </w:rPr>
                <w:delText>如图</w:delText>
              </w:r>
              <w:r w:rsidR="00AF6088" w:rsidRPr="001E0409" w:rsidDel="005521BA">
                <w:delText>1</w:delText>
              </w:r>
              <w:r w:rsidR="00AE6D75" w:rsidRPr="001E0409" w:rsidDel="005521BA">
                <w:delText>3</w:delText>
              </w:r>
              <w:r w:rsidR="00CF7F59" w:rsidRPr="001E0409" w:rsidDel="005521BA">
                <w:rPr>
                  <w:rFonts w:hint="eastAsia"/>
                </w:rPr>
                <w:delText>，以当前点</w:delText>
              </w:r>
              <w:r w:rsidR="00CF7F59" w:rsidRPr="001E0409" w:rsidDel="005521BA">
                <w:rPr>
                  <w:position w:val="-9"/>
                  <w:rPrChange w:id="1579" w:author="chen siyuan" w:date="2022-03-03T16:43:00Z">
                    <w:rPr>
                      <w:position w:val="-9"/>
                    </w:rPr>
                  </w:rPrChange>
                </w:rPr>
                <w:object w:dxaOrig="276" w:dyaOrig="276" w14:anchorId="51479910">
                  <v:shape id="_x0000_i1094" type="#_x0000_t75" style="width:14.6pt;height:14.6pt" o:ole="">
                    <v:imagedata r:id="rId113" o:title=""/>
                  </v:shape>
                  <o:OLEObject Type="Embed" ProgID="Equation.AxMath" ShapeID="_x0000_i1094" DrawAspect="Content" ObjectID="_1707977375" r:id="rId114"/>
                </w:object>
              </w:r>
              <w:r w:rsidR="00CF7F59" w:rsidRPr="001E0409" w:rsidDel="005521BA">
                <w:rPr>
                  <w:rFonts w:hint="eastAsia"/>
                </w:rPr>
                <w:delText>为圆心，切向</w:delText>
              </w:r>
              <w:r w:rsidR="00CF7F59" w:rsidRPr="001E0409" w:rsidDel="005521BA">
                <w:rPr>
                  <w:position w:val="-9"/>
                  <w:rPrChange w:id="1580" w:author="chen siyuan" w:date="2022-03-03T16:43:00Z">
                    <w:rPr>
                      <w:position w:val="-9"/>
                    </w:rPr>
                  </w:rPrChange>
                </w:rPr>
                <w:object w:dxaOrig="156" w:dyaOrig="300" w14:anchorId="42C7E4B0">
                  <v:shape id="_x0000_i1095" type="#_x0000_t75" style="width:8.95pt;height:15.5pt" o:ole="">
                    <v:imagedata r:id="rId115" o:title=""/>
                  </v:shape>
                  <o:OLEObject Type="Embed" ProgID="Equation.AxMath" ShapeID="_x0000_i1095" DrawAspect="Content" ObjectID="_1707977376" r:id="rId116"/>
                </w:object>
              </w:r>
              <w:r w:rsidR="00CF7F59" w:rsidRPr="001E0409" w:rsidDel="005521BA">
                <w:rPr>
                  <w:rFonts w:hint="eastAsia"/>
                </w:rPr>
                <w:delText>为</w:delText>
              </w:r>
              <w:r w:rsidR="00CF7F59" w:rsidRPr="001E0409" w:rsidDel="005521BA">
                <w:delText>Z</w:delText>
              </w:r>
              <w:r w:rsidR="00CF7F59" w:rsidRPr="001E0409" w:rsidDel="005521BA">
                <w:rPr>
                  <w:rFonts w:hint="eastAsia"/>
                </w:rPr>
                <w:delText>轴正方向，建立半径为</w:delText>
              </w:r>
              <w:r w:rsidR="00CF7F59" w:rsidRPr="001E0409" w:rsidDel="005521BA">
                <w:delText>2*</w:delText>
              </w:r>
              <w:r w:rsidR="00CF7F59" w:rsidRPr="001E0409" w:rsidDel="005521BA">
                <w:rPr>
                  <w:position w:val="-9"/>
                  <w:rPrChange w:id="1581" w:author="chen siyuan" w:date="2022-03-03T16:43:00Z">
                    <w:rPr>
                      <w:position w:val="-9"/>
                    </w:rPr>
                  </w:rPrChange>
                </w:rPr>
                <w:object w:dxaOrig="276" w:dyaOrig="276" w14:anchorId="099D00AB">
                  <v:shape id="_x0000_i1096" type="#_x0000_t75" style="width:14.6pt;height:14.6pt" o:ole="">
                    <v:imagedata r:id="rId117" o:title=""/>
                  </v:shape>
                  <o:OLEObject Type="Embed" ProgID="Equation.AxMath" ShapeID="_x0000_i1096" DrawAspect="Content" ObjectID="_1707977377" r:id="rId118"/>
                </w:object>
              </w:r>
              <w:r w:rsidR="00CF7F59" w:rsidRPr="001E0409" w:rsidDel="005521BA">
                <w:rPr>
                  <w:rFonts w:hint="eastAsia"/>
                </w:rPr>
                <w:delText>的半球形三维空间</w:delText>
              </w:r>
              <w:r w:rsidR="00CF7F59" w:rsidRPr="001E0409" w:rsidDel="005521BA">
                <w:rPr>
                  <w:position w:val="-9"/>
                  <w:rPrChange w:id="1582" w:author="chen siyuan" w:date="2022-03-03T16:43:00Z">
                    <w:rPr>
                      <w:position w:val="-9"/>
                    </w:rPr>
                  </w:rPrChange>
                </w:rPr>
                <w:object w:dxaOrig="204" w:dyaOrig="276" w14:anchorId="672F5398">
                  <v:shape id="_x0000_i1097" type="#_x0000_t75" style="width:9.4pt;height:14.6pt" o:ole="">
                    <v:imagedata r:id="rId119" o:title=""/>
                  </v:shape>
                  <o:OLEObject Type="Embed" ProgID="Equation.AxMath" ShapeID="_x0000_i1097" DrawAspect="Content" ObjectID="_1707977378" r:id="rId120"/>
                </w:object>
              </w:r>
              <w:r w:rsidR="00CF7F59" w:rsidRPr="001E0409" w:rsidDel="005521BA">
                <w:rPr>
                  <w:rFonts w:hint="eastAsia"/>
                </w:rPr>
                <w:delText>，从圆心往</w:delText>
              </w:r>
              <w:r w:rsidR="00CF7F59" w:rsidRPr="001E0409" w:rsidDel="005521BA">
                <w:rPr>
                  <w:position w:val="-9"/>
                  <w:rPrChange w:id="1583" w:author="chen siyuan" w:date="2022-03-03T16:43:00Z">
                    <w:rPr>
                      <w:position w:val="-9"/>
                    </w:rPr>
                  </w:rPrChange>
                </w:rPr>
                <w:object w:dxaOrig="204" w:dyaOrig="276" w14:anchorId="1DA6E642">
                  <v:shape id="_x0000_i1098" type="#_x0000_t75" style="width:9.4pt;height:14.6pt" o:ole="">
                    <v:imagedata r:id="rId119" o:title=""/>
                  </v:shape>
                  <o:OLEObject Type="Embed" ProgID="Equation.AxMath" ShapeID="_x0000_i1098" DrawAspect="Content" ObjectID="_1707977379" r:id="rId121"/>
                </w:object>
              </w:r>
              <w:r w:rsidR="00CF7F59" w:rsidRPr="001E0409" w:rsidDel="005521BA">
                <w:rPr>
                  <w:rFonts w:hint="eastAsia"/>
                </w:rPr>
                <w:delText>中散发射线，并把端点映射到过</w:delText>
              </w:r>
              <w:r w:rsidR="00CF7F59" w:rsidRPr="001E0409" w:rsidDel="005521BA">
                <w:rPr>
                  <w:position w:val="-9"/>
                  <w:rPrChange w:id="1584" w:author="chen siyuan" w:date="2022-03-03T16:43:00Z">
                    <w:rPr>
                      <w:position w:val="-9"/>
                    </w:rPr>
                  </w:rPrChange>
                </w:rPr>
                <w:object w:dxaOrig="276" w:dyaOrig="276" w14:anchorId="26DC2501">
                  <v:shape id="_x0000_i1099" type="#_x0000_t75" style="width:14.6pt;height:14.6pt" o:ole="">
                    <v:imagedata r:id="rId113" o:title=""/>
                  </v:shape>
                  <o:OLEObject Type="Embed" ProgID="Equation.AxMath" ShapeID="_x0000_i1099" DrawAspect="Content" ObjectID="_1707977380" r:id="rId122"/>
                </w:object>
              </w:r>
              <w:r w:rsidR="00CF7F59" w:rsidRPr="001E0409" w:rsidDel="005521BA">
                <w:rPr>
                  <w:rFonts w:hint="eastAsia"/>
                </w:rPr>
                <w:delText>的横截面</w:delText>
              </w:r>
              <w:r w:rsidR="00CF7F59" w:rsidRPr="001E0409" w:rsidDel="005521BA">
                <w:rPr>
                  <w:position w:val="-9"/>
                  <w:rPrChange w:id="1585" w:author="chen siyuan" w:date="2022-03-03T16:43:00Z">
                    <w:rPr>
                      <w:position w:val="-9"/>
                    </w:rPr>
                  </w:rPrChange>
                </w:rPr>
                <w:object w:dxaOrig="636" w:dyaOrig="276" w14:anchorId="66846596">
                  <v:shape id="_x0000_i1100" type="#_x0000_t75" style="width:32.3pt;height:14.6pt" o:ole="">
                    <v:imagedata r:id="rId123" o:title=""/>
                  </v:shape>
                  <o:OLEObject Type="Embed" ProgID="Equation.AxMath" ShapeID="_x0000_i1100" DrawAspect="Content" ObjectID="_1707977381" r:id="rId124"/>
                </w:object>
              </w:r>
              <w:r w:rsidR="00CF7F59" w:rsidRPr="001E0409" w:rsidDel="005521BA">
                <w:rPr>
                  <w:rFonts w:hint="eastAsia"/>
                </w:rPr>
                <w:delText>，观察截面上投影点的分布。</w:delText>
              </w:r>
            </w:del>
          </w:p>
          <w:p w14:paraId="4F92A71C" w14:textId="32ABC4B3" w:rsidR="00CF7F59" w:rsidRPr="001E0409" w:rsidDel="005521BA" w:rsidRDefault="00CF7F59" w:rsidP="00C34C37">
            <w:pPr>
              <w:spacing w:line="312" w:lineRule="auto"/>
              <w:ind w:firstLineChars="200" w:firstLine="420"/>
              <w:rPr>
                <w:del w:id="1586" w:author="chen siyuan" w:date="2022-02-22T21:04:00Z"/>
              </w:rPr>
            </w:pPr>
            <w:del w:id="1587" w:author="chen siyuan" w:date="2022-02-22T21:04:00Z">
              <w:r w:rsidRPr="001E0409" w:rsidDel="005521BA">
                <w:rPr>
                  <w:rFonts w:hint="eastAsia"/>
                </w:rPr>
                <w:delText>共分如下</w:delText>
              </w:r>
              <w:r w:rsidR="00C34C37" w:rsidRPr="001E0409" w:rsidDel="005521BA">
                <w:rPr>
                  <w:rFonts w:hint="eastAsia"/>
                </w:rPr>
                <w:delText>几</w:delText>
              </w:r>
              <w:r w:rsidRPr="001E0409" w:rsidDel="005521BA">
                <w:rPr>
                  <w:rFonts w:hint="eastAsia"/>
                </w:rPr>
                <w:delText>种情况：</w:delText>
              </w:r>
            </w:del>
          </w:p>
          <w:p w14:paraId="4821CE9D" w14:textId="1349D515" w:rsidR="00CF7F59" w:rsidRPr="001E0409" w:rsidDel="005521BA" w:rsidRDefault="00CF7F59" w:rsidP="00C34C37">
            <w:pPr>
              <w:pStyle w:val="a8"/>
              <w:numPr>
                <w:ilvl w:val="0"/>
                <w:numId w:val="8"/>
              </w:numPr>
              <w:spacing w:line="312" w:lineRule="auto"/>
              <w:ind w:firstLineChars="0"/>
              <w:rPr>
                <w:del w:id="1588" w:author="chen siyuan" w:date="2022-02-22T21:04:00Z"/>
                <w:rFonts w:ascii="Times New Roman" w:eastAsia="宋体" w:hAnsi="Times New Roman"/>
              </w:rPr>
            </w:pPr>
            <w:del w:id="1589" w:author="chen siyuan" w:date="2022-02-22T21:04:00Z">
              <w:r w:rsidRPr="001E0409" w:rsidDel="005521BA">
                <w:rPr>
                  <w:rFonts w:ascii="Times New Roman" w:hAnsi="Times New Roman" w:hint="eastAsia"/>
                  <w:rPrChange w:id="1590" w:author="chen siyuan" w:date="2022-03-03T16:43:00Z">
                    <w:rPr>
                      <w:rFonts w:hint="eastAsia"/>
                    </w:rPr>
                  </w:rPrChange>
                </w:rPr>
                <w:delText>若产生两个连通域，说明当前点是分叉点，两个连通域的中心对应的射线设为分叉方向，如</w:delText>
              </w:r>
              <w:r w:rsidRPr="001E0409" w:rsidDel="005521BA">
                <w:rPr>
                  <w:rFonts w:ascii="Times New Roman" w:hAnsi="Times New Roman"/>
                  <w:rPrChange w:id="1591" w:author="chen siyuan" w:date="2022-03-03T16:43:00Z">
                    <w:rPr/>
                  </w:rPrChange>
                </w:rPr>
                <w:delText>[a]</w:delText>
              </w:r>
              <w:r w:rsidRPr="001E0409" w:rsidDel="005521BA">
                <w:rPr>
                  <w:rFonts w:ascii="Times New Roman" w:hAnsi="Times New Roman" w:hint="eastAsia"/>
                  <w:rPrChange w:id="1592" w:author="chen siyuan" w:date="2022-03-03T16:43:00Z">
                    <w:rPr>
                      <w:rFonts w:hint="eastAsia"/>
                    </w:rPr>
                  </w:rPrChange>
                </w:rPr>
                <w:delText>；</w:delText>
              </w:r>
            </w:del>
          </w:p>
          <w:p w14:paraId="63C843D8" w14:textId="1A0B3262" w:rsidR="00C34C37" w:rsidRPr="001E0409" w:rsidDel="005521BA" w:rsidRDefault="00914214" w:rsidP="00C34C37">
            <w:pPr>
              <w:pStyle w:val="a8"/>
              <w:numPr>
                <w:ilvl w:val="0"/>
                <w:numId w:val="8"/>
              </w:numPr>
              <w:spacing w:line="312" w:lineRule="auto"/>
              <w:ind w:firstLineChars="0"/>
              <w:rPr>
                <w:del w:id="1593" w:author="chen siyuan" w:date="2022-02-22T21:04:00Z"/>
                <w:rFonts w:ascii="Times New Roman" w:eastAsia="宋体" w:hAnsi="Times New Roman"/>
              </w:rPr>
            </w:pPr>
            <w:del w:id="1594" w:author="chen siyuan" w:date="2022-02-22T21:04:00Z">
              <w:r w:rsidRPr="001E0409" w:rsidDel="005521BA">
                <w:rPr>
                  <w:rFonts w:ascii="Times New Roman" w:hAnsi="Times New Roman" w:hint="eastAsia"/>
                  <w:rPrChange w:id="1595" w:author="chen siyuan" w:date="2022-03-03T16:43:00Z">
                    <w:rPr>
                      <w:rFonts w:hint="eastAsia"/>
                    </w:rPr>
                  </w:rPrChange>
                </w:rPr>
                <w:delText>否则</w:delText>
              </w:r>
              <w:r w:rsidR="00CF7F59" w:rsidRPr="001E0409" w:rsidDel="005521BA">
                <w:rPr>
                  <w:rFonts w:ascii="Times New Roman" w:hAnsi="Times New Roman" w:hint="eastAsia"/>
                  <w:rPrChange w:id="1596" w:author="chen siyuan" w:date="2022-03-03T16:43:00Z">
                    <w:rPr>
                      <w:rFonts w:hint="eastAsia"/>
                    </w:rPr>
                  </w:rPrChange>
                </w:rPr>
                <w:delText>看射线长度：</w:delText>
              </w:r>
            </w:del>
          </w:p>
          <w:p w14:paraId="1D9388F8" w14:textId="674B6BB5" w:rsidR="00C34C37" w:rsidRPr="001E0409" w:rsidDel="005521BA" w:rsidRDefault="00CF7F59" w:rsidP="00C34C37">
            <w:pPr>
              <w:pStyle w:val="a8"/>
              <w:numPr>
                <w:ilvl w:val="1"/>
                <w:numId w:val="8"/>
              </w:numPr>
              <w:spacing w:line="312" w:lineRule="auto"/>
              <w:ind w:firstLineChars="0"/>
              <w:rPr>
                <w:del w:id="1597" w:author="chen siyuan" w:date="2022-02-22T21:04:00Z"/>
                <w:rFonts w:ascii="Times New Roman" w:eastAsia="宋体" w:hAnsi="Times New Roman"/>
              </w:rPr>
            </w:pPr>
            <w:del w:id="1598" w:author="chen siyuan" w:date="2022-02-22T21:04:00Z">
              <w:r w:rsidRPr="001E0409" w:rsidDel="005521BA">
                <w:rPr>
                  <w:rFonts w:ascii="Times New Roman" w:hAnsi="Times New Roman" w:hint="eastAsia"/>
                  <w:rPrChange w:id="1599" w:author="chen siyuan" w:date="2022-03-03T16:43:00Z">
                    <w:rPr>
                      <w:rFonts w:hint="eastAsia"/>
                    </w:rPr>
                  </w:rPrChange>
                </w:rPr>
                <w:delText>当有大量射线长度超过半径时，说明是血管段中间，如</w:delText>
              </w:r>
              <w:r w:rsidRPr="001E0409" w:rsidDel="005521BA">
                <w:rPr>
                  <w:rFonts w:ascii="Times New Roman" w:hAnsi="Times New Roman"/>
                  <w:rPrChange w:id="1600" w:author="chen siyuan" w:date="2022-03-03T16:43:00Z">
                    <w:rPr/>
                  </w:rPrChange>
                </w:rPr>
                <w:delText>[</w:delText>
              </w:r>
              <w:r w:rsidR="00914214" w:rsidRPr="001E0409" w:rsidDel="005521BA">
                <w:rPr>
                  <w:rFonts w:ascii="Times New Roman" w:hAnsi="Times New Roman"/>
                  <w:rPrChange w:id="1601" w:author="chen siyuan" w:date="2022-03-03T16:43:00Z">
                    <w:rPr/>
                  </w:rPrChange>
                </w:rPr>
                <w:delText>b</w:delText>
              </w:r>
              <w:r w:rsidRPr="001E0409" w:rsidDel="005521BA">
                <w:rPr>
                  <w:rFonts w:ascii="Times New Roman" w:hAnsi="Times New Roman"/>
                  <w:rPrChange w:id="1602" w:author="chen siyuan" w:date="2022-03-03T16:43:00Z">
                    <w:rPr/>
                  </w:rPrChange>
                </w:rPr>
                <w:delText>]</w:delText>
              </w:r>
              <w:r w:rsidRPr="001E0409" w:rsidDel="005521BA">
                <w:rPr>
                  <w:rFonts w:ascii="Times New Roman" w:hAnsi="Times New Roman" w:hint="eastAsia"/>
                  <w:rPrChange w:id="1603" w:author="chen siyuan" w:date="2022-03-03T16:43:00Z">
                    <w:rPr>
                      <w:rFonts w:hint="eastAsia"/>
                    </w:rPr>
                  </w:rPrChange>
                </w:rPr>
                <w:delText>；</w:delText>
              </w:r>
            </w:del>
          </w:p>
          <w:p w14:paraId="52B4F6CC" w14:textId="33E668EF" w:rsidR="00C34C37" w:rsidRPr="001E0409" w:rsidDel="005521BA" w:rsidRDefault="00CF7F59" w:rsidP="00C34C37">
            <w:pPr>
              <w:pStyle w:val="a8"/>
              <w:numPr>
                <w:ilvl w:val="1"/>
                <w:numId w:val="8"/>
              </w:numPr>
              <w:spacing w:line="312" w:lineRule="auto"/>
              <w:ind w:firstLineChars="0"/>
              <w:rPr>
                <w:del w:id="1604" w:author="chen siyuan" w:date="2022-02-22T21:04:00Z"/>
                <w:rFonts w:ascii="Times New Roman" w:eastAsia="宋体" w:hAnsi="Times New Roman"/>
              </w:rPr>
            </w:pPr>
            <w:del w:id="1605" w:author="chen siyuan" w:date="2022-02-22T21:04:00Z">
              <w:r w:rsidRPr="001E0409" w:rsidDel="005521BA">
                <w:rPr>
                  <w:rFonts w:ascii="Times New Roman" w:hAnsi="Times New Roman" w:hint="eastAsia"/>
                  <w:rPrChange w:id="1606" w:author="chen siyuan" w:date="2022-03-03T16:43:00Z">
                    <w:rPr>
                      <w:rFonts w:hint="eastAsia"/>
                    </w:rPr>
                  </w:rPrChange>
                </w:rPr>
                <w:delText>如果大部分内部射线的长度都</w:delText>
              </w:r>
              <w:r w:rsidR="00914214" w:rsidRPr="001E0409" w:rsidDel="005521BA">
                <w:rPr>
                  <w:rFonts w:ascii="Times New Roman" w:hAnsi="Times New Roman" w:hint="eastAsia"/>
                  <w:rPrChange w:id="1607" w:author="chen siyuan" w:date="2022-03-03T16:43:00Z">
                    <w:rPr>
                      <w:rFonts w:hint="eastAsia"/>
                    </w:rPr>
                  </w:rPrChange>
                </w:rPr>
                <w:delText>和</w:delText>
              </w:r>
              <w:r w:rsidRPr="001E0409" w:rsidDel="005521BA">
                <w:rPr>
                  <w:rFonts w:ascii="Times New Roman" w:hAnsi="Times New Roman" w:hint="eastAsia"/>
                  <w:rPrChange w:id="1608" w:author="chen siyuan" w:date="2022-03-03T16:43:00Z">
                    <w:rPr>
                      <w:rFonts w:hint="eastAsia"/>
                    </w:rPr>
                  </w:rPrChange>
                </w:rPr>
                <w:delText>半径</w:delText>
              </w:r>
              <w:r w:rsidR="00914214" w:rsidRPr="001E0409" w:rsidDel="005521BA">
                <w:rPr>
                  <w:rFonts w:ascii="Times New Roman" w:hAnsi="Times New Roman" w:hint="eastAsia"/>
                  <w:rPrChange w:id="1609" w:author="chen siyuan" w:date="2022-03-03T16:43:00Z">
                    <w:rPr>
                      <w:rFonts w:hint="eastAsia"/>
                    </w:rPr>
                  </w:rPrChange>
                </w:rPr>
                <w:delText>相近</w:delText>
              </w:r>
              <w:r w:rsidRPr="001E0409" w:rsidDel="005521BA">
                <w:rPr>
                  <w:rFonts w:ascii="Times New Roman" w:hAnsi="Times New Roman" w:hint="eastAsia"/>
                  <w:rPrChange w:id="1610" w:author="chen siyuan" w:date="2022-03-03T16:43:00Z">
                    <w:rPr>
                      <w:rFonts w:hint="eastAsia"/>
                    </w:rPr>
                  </w:rPrChange>
                </w:rPr>
                <w:delText>，说明当前点处于端点，终止追踪，如图</w:delText>
              </w:r>
              <w:r w:rsidRPr="001E0409" w:rsidDel="005521BA">
                <w:rPr>
                  <w:rFonts w:ascii="Times New Roman" w:hAnsi="Times New Roman"/>
                  <w:rPrChange w:id="1611" w:author="chen siyuan" w:date="2022-03-03T16:43:00Z">
                    <w:rPr/>
                  </w:rPrChange>
                </w:rPr>
                <w:delText>[</w:delText>
              </w:r>
              <w:r w:rsidR="00914214" w:rsidRPr="001E0409" w:rsidDel="005521BA">
                <w:rPr>
                  <w:rFonts w:ascii="Times New Roman" w:hAnsi="Times New Roman"/>
                  <w:rPrChange w:id="1612" w:author="chen siyuan" w:date="2022-03-03T16:43:00Z">
                    <w:rPr/>
                  </w:rPrChange>
                </w:rPr>
                <w:delText>c</w:delText>
              </w:r>
              <w:r w:rsidRPr="001E0409" w:rsidDel="005521BA">
                <w:rPr>
                  <w:rFonts w:ascii="Times New Roman" w:hAnsi="Times New Roman"/>
                  <w:rPrChange w:id="1613" w:author="chen siyuan" w:date="2022-03-03T16:43:00Z">
                    <w:rPr/>
                  </w:rPrChange>
                </w:rPr>
                <w:delText>]</w:delText>
              </w:r>
            </w:del>
          </w:p>
          <w:p w14:paraId="7C85B9F3" w14:textId="2815F18D" w:rsidR="00CF7F59" w:rsidRPr="001E0409" w:rsidDel="005521BA" w:rsidRDefault="00CF7F59" w:rsidP="00085099">
            <w:pPr>
              <w:spacing w:line="312" w:lineRule="auto"/>
              <w:ind w:leftChars="100" w:left="210"/>
              <w:rPr>
                <w:del w:id="1614" w:author="chen siyuan" w:date="2022-02-22T21:04:00Z"/>
              </w:rPr>
            </w:pPr>
            <w:del w:id="1615" w:author="chen siyuan" w:date="2022-02-22T21:04:00Z">
              <w:r w:rsidRPr="001E0409" w:rsidDel="005521BA">
                <w:rPr>
                  <w:rFonts w:hint="eastAsia"/>
                </w:rPr>
                <w:delText>这样就能判定当前点处于哪种位置，减少在拐点和分叉点处提前中止程序而导致断裂的发生。</w:delText>
              </w:r>
            </w:del>
          </w:p>
          <w:p w14:paraId="065E3A98" w14:textId="47F62DA9" w:rsidR="00AE6D75" w:rsidRPr="001E0409" w:rsidDel="005521BA" w:rsidRDefault="008D450E" w:rsidP="00AE6D75">
            <w:pPr>
              <w:keepNext/>
              <w:spacing w:line="312" w:lineRule="auto"/>
              <w:jc w:val="center"/>
              <w:rPr>
                <w:del w:id="1616" w:author="chen siyuan" w:date="2022-02-22T21:04:00Z"/>
              </w:rPr>
            </w:pPr>
            <w:del w:id="1617" w:author="chen siyuan" w:date="2022-02-22T21:04:00Z">
              <w:r>
                <w:rPr>
                  <w:noProof/>
                  <w:rPrChange w:id="1618" w:author="chen siyuan" w:date="2022-03-03T16:43:00Z">
                    <w:rPr>
                      <w:noProof/>
                    </w:rPr>
                  </w:rPrChange>
                </w:rPr>
                <w:drawing>
                  <wp:inline distT="0" distB="0" distL="0" distR="0" wp14:anchorId="773DC0CD" wp14:editId="36B48F9C">
                    <wp:extent cx="4677410" cy="27857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77410" cy="2785745"/>
                            </a:xfrm>
                            <a:prstGeom prst="rect">
                              <a:avLst/>
                            </a:prstGeom>
                            <a:noFill/>
                            <a:ln>
                              <a:noFill/>
                            </a:ln>
                          </pic:spPr>
                        </pic:pic>
                      </a:graphicData>
                    </a:graphic>
                  </wp:inline>
                </w:drawing>
              </w:r>
            </w:del>
          </w:p>
          <w:p w14:paraId="67FA8CFE" w14:textId="495EDFB5" w:rsidR="00AE6D75" w:rsidRPr="001E0409" w:rsidDel="005521BA" w:rsidRDefault="00AE6D75" w:rsidP="00AE6D75">
            <w:pPr>
              <w:pStyle w:val="a7"/>
              <w:jc w:val="center"/>
              <w:rPr>
                <w:del w:id="1619" w:author="chen siyuan" w:date="2022-02-22T21:04:00Z"/>
                <w:rFonts w:ascii="Times New Roman" w:hAnsi="Times New Roman"/>
              </w:rPr>
            </w:pPr>
            <w:del w:id="1620" w:author="chen siyuan" w:date="2022-02-22T21:04:00Z">
              <w:r w:rsidRPr="001E0409" w:rsidDel="005521BA">
                <w:rPr>
                  <w:rFonts w:ascii="Times New Roman" w:hAnsi="Times New Roman" w:hint="eastAsia"/>
                  <w:b/>
                  <w:bCs/>
                  <w:rPrChange w:id="1621" w:author="chen siyuan" w:date="2022-03-03T16:43:00Z">
                    <w:rPr>
                      <w:rFonts w:hint="eastAsia"/>
                      <w:b/>
                      <w:bCs/>
                    </w:rPr>
                  </w:rPrChange>
                </w:rPr>
                <w:delText>图</w:delText>
              </w:r>
              <w:r w:rsidRPr="001E0409" w:rsidDel="005521BA">
                <w:rPr>
                  <w:rFonts w:ascii="Times New Roman" w:hAnsi="Times New Roman"/>
                  <w:b/>
                  <w:bCs/>
                  <w:rPrChange w:id="1622" w:author="chen siyuan" w:date="2022-03-03T16:43:00Z">
                    <w:rPr>
                      <w:b/>
                      <w:bCs/>
                    </w:rPr>
                  </w:rPrChange>
                </w:rPr>
                <w:delText xml:space="preserve"> </w:delText>
              </w:r>
              <w:r w:rsidRPr="001E0409" w:rsidDel="005521BA">
                <w:rPr>
                  <w:rFonts w:ascii="Times New Roman" w:hAnsi="Times New Roman"/>
                  <w:b/>
                  <w:bCs/>
                  <w:rPrChange w:id="1623" w:author="chen siyuan" w:date="2022-03-03T16:43:00Z">
                    <w:rPr>
                      <w:b/>
                      <w:bCs/>
                    </w:rPr>
                  </w:rPrChange>
                </w:rPr>
                <w:fldChar w:fldCharType="begin"/>
              </w:r>
              <w:r w:rsidRPr="001E0409" w:rsidDel="005521BA">
                <w:rPr>
                  <w:rFonts w:ascii="Times New Roman" w:hAnsi="Times New Roman"/>
                  <w:b/>
                  <w:bCs/>
                  <w:rPrChange w:id="1624" w:author="chen siyuan" w:date="2022-03-03T16:43:00Z">
                    <w:rPr>
                      <w:b/>
                      <w:bCs/>
                    </w:rPr>
                  </w:rPrChange>
                </w:rPr>
                <w:delInstrText xml:space="preserve"> SEQ </w:delInstrText>
              </w:r>
              <w:r w:rsidRPr="001E0409" w:rsidDel="005521BA">
                <w:rPr>
                  <w:rFonts w:ascii="Times New Roman" w:hAnsi="Times New Roman" w:hint="eastAsia"/>
                  <w:b/>
                  <w:bCs/>
                  <w:rPrChange w:id="1625" w:author="chen siyuan" w:date="2022-03-03T16:43:00Z">
                    <w:rPr>
                      <w:rFonts w:hint="eastAsia"/>
                      <w:b/>
                      <w:bCs/>
                    </w:rPr>
                  </w:rPrChange>
                </w:rPr>
                <w:delInstrText>图</w:delInstrText>
              </w:r>
              <w:r w:rsidRPr="001E0409" w:rsidDel="005521BA">
                <w:rPr>
                  <w:rFonts w:ascii="Times New Roman" w:hAnsi="Times New Roman"/>
                  <w:b/>
                  <w:bCs/>
                  <w:rPrChange w:id="1626" w:author="chen siyuan" w:date="2022-03-03T16:43:00Z">
                    <w:rPr>
                      <w:b/>
                      <w:bCs/>
                    </w:rPr>
                  </w:rPrChange>
                </w:rPr>
                <w:delInstrText xml:space="preserve"> \* ARABIC </w:delInstrText>
              </w:r>
              <w:r w:rsidRPr="001E0409" w:rsidDel="005521BA">
                <w:rPr>
                  <w:rFonts w:ascii="Times New Roman" w:hAnsi="Times New Roman"/>
                  <w:b/>
                  <w:bCs/>
                  <w:rPrChange w:id="1627" w:author="chen siyuan" w:date="2022-03-03T16:43:00Z">
                    <w:rPr>
                      <w:b/>
                      <w:bCs/>
                    </w:rPr>
                  </w:rPrChange>
                </w:rPr>
                <w:fldChar w:fldCharType="separate"/>
              </w:r>
              <w:r w:rsidR="00E620B7" w:rsidRPr="001E0409" w:rsidDel="005521BA">
                <w:rPr>
                  <w:rFonts w:ascii="Times New Roman" w:hAnsi="Times New Roman"/>
                  <w:b/>
                  <w:bCs/>
                  <w:noProof/>
                  <w:rPrChange w:id="1628" w:author="chen siyuan" w:date="2022-03-03T16:43:00Z">
                    <w:rPr>
                      <w:b/>
                      <w:bCs/>
                      <w:noProof/>
                    </w:rPr>
                  </w:rPrChange>
                </w:rPr>
                <w:delText>13</w:delText>
              </w:r>
              <w:r w:rsidRPr="001E0409" w:rsidDel="005521BA">
                <w:rPr>
                  <w:rFonts w:ascii="Times New Roman" w:hAnsi="Times New Roman"/>
                  <w:b/>
                  <w:bCs/>
                  <w:rPrChange w:id="1629" w:author="chen siyuan" w:date="2022-03-03T16:43:00Z">
                    <w:rPr>
                      <w:b/>
                      <w:bCs/>
                    </w:rPr>
                  </w:rPrChange>
                </w:rPr>
                <w:fldChar w:fldCharType="end"/>
              </w:r>
              <w:r w:rsidR="00E43682" w:rsidRPr="001E0409" w:rsidDel="005521BA">
                <w:rPr>
                  <w:rFonts w:ascii="Times New Roman" w:hAnsi="Times New Roman"/>
                  <w:b/>
                  <w:bCs/>
                  <w:rPrChange w:id="1630" w:author="chen siyuan" w:date="2022-03-03T16:43:00Z">
                    <w:rPr>
                      <w:b/>
                      <w:bCs/>
                    </w:rPr>
                  </w:rPrChange>
                </w:rPr>
                <w:delText xml:space="preserve">  Rayburst Sampling </w:delText>
              </w:r>
              <w:r w:rsidR="00E43682" w:rsidRPr="001E0409" w:rsidDel="005521BA">
                <w:rPr>
                  <w:rFonts w:ascii="Times New Roman" w:hAnsi="Times New Roman" w:hint="eastAsia"/>
                  <w:b/>
                  <w:bCs/>
                  <w:rPrChange w:id="1631" w:author="chen siyuan" w:date="2022-03-03T16:43:00Z">
                    <w:rPr>
                      <w:rFonts w:hint="eastAsia"/>
                      <w:b/>
                      <w:bCs/>
                    </w:rPr>
                  </w:rPrChange>
                </w:rPr>
                <w:delText>算法区分端点、拐点、分叉点</w:delText>
              </w:r>
            </w:del>
          </w:p>
          <w:p w14:paraId="64C003AE" w14:textId="57B8FC98" w:rsidR="00CF7F59" w:rsidRPr="001E0409" w:rsidDel="005521BA" w:rsidRDefault="00CF7F59" w:rsidP="00CF7F59">
            <w:pPr>
              <w:spacing w:line="312" w:lineRule="auto"/>
              <w:rPr>
                <w:del w:id="1632" w:author="chen siyuan" w:date="2022-02-22T21:04:00Z"/>
              </w:rPr>
            </w:pPr>
          </w:p>
          <w:p w14:paraId="355A1EE0" w14:textId="269C3028" w:rsidR="00CF7F59" w:rsidRPr="001E0409" w:rsidDel="005521BA" w:rsidRDefault="00CF7F59" w:rsidP="00CF7F59">
            <w:pPr>
              <w:spacing w:line="312" w:lineRule="auto"/>
              <w:ind w:firstLineChars="200" w:firstLine="420"/>
              <w:rPr>
                <w:del w:id="1633" w:author="chen siyuan" w:date="2022-02-22T21:04:00Z"/>
              </w:rPr>
            </w:pPr>
            <w:del w:id="1634" w:author="chen siyuan" w:date="2022-02-22T21:04:00Z">
              <w:r w:rsidRPr="001E0409" w:rsidDel="005521BA">
                <w:rPr>
                  <w:rFonts w:hint="eastAsia"/>
                </w:rPr>
                <w:delText>此外，完成追踪输出</w:delText>
              </w:r>
              <w:r w:rsidRPr="001E0409" w:rsidDel="005521BA">
                <w:rPr>
                  <w:position w:val="-9"/>
                  <w:rPrChange w:id="1635" w:author="chen siyuan" w:date="2022-03-03T16:43:00Z">
                    <w:rPr>
                      <w:position w:val="-9"/>
                    </w:rPr>
                  </w:rPrChange>
                </w:rPr>
                <w:object w:dxaOrig="180" w:dyaOrig="276" w14:anchorId="508EB5A6">
                  <v:shape id="_x0000_i1102" type="#_x0000_t75" style="width:9.4pt;height:14.6pt" o:ole="">
                    <v:imagedata r:id="rId126" o:title=""/>
                  </v:shape>
                  <o:OLEObject Type="Embed" ProgID="Equation.AxMath" ShapeID="_x0000_i1102" DrawAspect="Content" ObjectID="_1707977382" r:id="rId127"/>
                </w:object>
              </w:r>
              <w:r w:rsidRPr="001E0409" w:rsidDel="005521BA">
                <w:rPr>
                  <w:rFonts w:hint="eastAsia"/>
                </w:rPr>
                <w:delText>后，</w:delText>
              </w:r>
              <w:r w:rsidRPr="001E0409" w:rsidDel="005521BA">
                <w:delText>NeuroGPS-Tree</w:delText>
              </w:r>
              <w:r w:rsidRPr="001E0409" w:rsidDel="005521BA">
                <w:rPr>
                  <w:rFonts w:hint="eastAsia"/>
                </w:rPr>
                <w:delText>还基于神经元的特性做了一些形态校正，这里不再赘述。</w:delText>
              </w:r>
            </w:del>
          </w:p>
          <w:p w14:paraId="549A6887" w14:textId="212D001A" w:rsidR="001E68C0" w:rsidRPr="001E0409" w:rsidDel="005521BA" w:rsidRDefault="00CF7F59" w:rsidP="00B43E7D">
            <w:pPr>
              <w:spacing w:line="312" w:lineRule="auto"/>
              <w:ind w:firstLineChars="200" w:firstLine="420"/>
              <w:rPr>
                <w:del w:id="1636" w:author="chen siyuan" w:date="2022-02-22T21:04:00Z"/>
              </w:rPr>
            </w:pPr>
            <w:del w:id="1637" w:author="chen siyuan" w:date="2022-02-22T21:04:00Z">
              <w:r w:rsidRPr="001E0409" w:rsidDel="005521BA">
                <w:rPr>
                  <w:rFonts w:hint="eastAsia"/>
                </w:rPr>
                <w:delText>综上所述，</w:delText>
              </w:r>
              <w:r w:rsidRPr="001E0409" w:rsidDel="005521BA">
                <w:delText>NeuroGPS-Tree</w:delText>
              </w:r>
              <w:r w:rsidRPr="001E0409" w:rsidDel="005521BA">
                <w:rPr>
                  <w:rFonts w:hint="eastAsia"/>
                </w:rPr>
                <w:delText>不论从提取种子点，还是</w:delText>
              </w:r>
              <w:r w:rsidRPr="001E0409" w:rsidDel="005521BA">
                <w:delText xml:space="preserve">Rayburst Sampling </w:delText>
              </w:r>
              <w:r w:rsidRPr="001E0409" w:rsidDel="005521BA">
                <w:rPr>
                  <w:rFonts w:hint="eastAsia"/>
                </w:rPr>
                <w:delText>算法检测拐点、分叉点来说，都能够较好地缓解噪声干扰，</w:delText>
              </w:r>
              <w:r w:rsidR="00316F99" w:rsidRPr="001E0409" w:rsidDel="005521BA">
                <w:rPr>
                  <w:rFonts w:hint="eastAsia"/>
                </w:rPr>
                <w:delText>同时</w:delText>
              </w:r>
              <w:r w:rsidR="001860E5" w:rsidRPr="001E0409" w:rsidDel="005521BA">
                <w:rPr>
                  <w:rFonts w:hint="eastAsia"/>
                </w:rPr>
                <w:delText>利用到</w:delText>
              </w:r>
              <w:r w:rsidRPr="001E0409" w:rsidDel="005521BA">
                <w:rPr>
                  <w:rFonts w:hint="eastAsia"/>
                </w:rPr>
                <w:delText>更全局的信息</w:delText>
              </w:r>
              <w:r w:rsidR="00B7690A" w:rsidRPr="001E0409" w:rsidDel="005521BA">
                <w:rPr>
                  <w:rFonts w:hint="eastAsia"/>
                </w:rPr>
                <w:delText>以</w:delText>
              </w:r>
              <w:r w:rsidRPr="001E0409" w:rsidDel="005521BA">
                <w:rPr>
                  <w:rFonts w:hint="eastAsia"/>
                </w:rPr>
                <w:delText>减少错误断裂，得到高质量的血管半径信息、连接关系。除了较高的准确度，</w:delText>
              </w:r>
              <w:r w:rsidR="002378E4" w:rsidRPr="001E0409" w:rsidDel="005521BA">
                <w:rPr>
                  <w:rFonts w:hint="eastAsia"/>
                </w:rPr>
                <w:delText>算法开发者还发布了应用软件，能够</w:delText>
              </w:r>
              <w:r w:rsidRPr="001E0409" w:rsidDel="005521BA">
                <w:rPr>
                  <w:rFonts w:hint="eastAsia"/>
                </w:rPr>
                <w:delText>高效便捷</w:delText>
              </w:r>
              <w:r w:rsidR="002378E4" w:rsidRPr="001E0409" w:rsidDel="005521BA">
                <w:rPr>
                  <w:rFonts w:hint="eastAsia"/>
                </w:rPr>
                <w:delText>地追踪</w:delText>
              </w:r>
              <w:r w:rsidRPr="001E0409" w:rsidDel="005521BA">
                <w:rPr>
                  <w:rFonts w:hint="eastAsia"/>
                </w:rPr>
                <w:delText>，适合处理大规模数据。</w:delText>
              </w:r>
              <w:r w:rsidR="00117E23" w:rsidRPr="001E0409" w:rsidDel="005521BA">
                <w:rPr>
                  <w:rFonts w:hint="eastAsia"/>
                </w:rPr>
                <w:delText>至此</w:delText>
              </w:r>
              <w:r w:rsidRPr="001E0409" w:rsidDel="005521BA">
                <w:rPr>
                  <w:rFonts w:hint="eastAsia"/>
                </w:rPr>
                <w:delText>我们</w:delText>
              </w:r>
              <w:r w:rsidR="00ED2CDD" w:rsidRPr="001E0409" w:rsidDel="005521BA">
                <w:rPr>
                  <w:rFonts w:hint="eastAsia"/>
                </w:rPr>
                <w:delText>得到了</w:delText>
              </w:r>
              <w:r w:rsidRPr="001E0409" w:rsidDel="005521BA">
                <w:rPr>
                  <w:rFonts w:hint="eastAsia"/>
                </w:rPr>
                <w:delText>果蝇全脑血管</w:delText>
              </w:r>
              <w:r w:rsidR="00ED2CDD" w:rsidRPr="001E0409" w:rsidDel="005521BA">
                <w:rPr>
                  <w:rFonts w:hint="eastAsia"/>
                </w:rPr>
                <w:delText>的基本骨架</w:delText>
              </w:r>
              <w:r w:rsidRPr="001E0409" w:rsidDel="005521BA">
                <w:rPr>
                  <w:rFonts w:hint="eastAsia"/>
                </w:rPr>
                <w:delText>。</w:delText>
              </w:r>
            </w:del>
          </w:p>
          <w:p w14:paraId="05D067A8" w14:textId="77777777" w:rsidR="00B43E7D" w:rsidRPr="001E0409" w:rsidDel="005521BA" w:rsidRDefault="00B43E7D" w:rsidP="005521BA">
            <w:pPr>
              <w:spacing w:line="312" w:lineRule="auto"/>
              <w:ind w:firstLineChars="200" w:firstLine="420"/>
              <w:rPr>
                <w:del w:id="1638" w:author="chen siyuan" w:date="2022-02-22T21:04:00Z"/>
              </w:rPr>
            </w:pPr>
          </w:p>
          <w:p w14:paraId="0BF94481" w14:textId="7AE27C1B" w:rsidR="002D2695" w:rsidRPr="001E0409" w:rsidDel="00EC60C0" w:rsidRDefault="00025395" w:rsidP="00CF7F59">
            <w:pPr>
              <w:spacing w:line="312" w:lineRule="auto"/>
              <w:rPr>
                <w:del w:id="1639" w:author="chen siyuan" w:date="2022-02-28T21:07:00Z"/>
                <w:b/>
                <w:bCs/>
              </w:rPr>
            </w:pPr>
            <w:del w:id="1640" w:author="chen siyuan" w:date="2022-02-28T21:07:00Z">
              <w:r w:rsidRPr="001E0409" w:rsidDel="00EC60C0">
                <w:rPr>
                  <w:b/>
                  <w:bCs/>
                </w:rPr>
                <w:delText>3</w:delText>
              </w:r>
              <w:r w:rsidR="002D2695" w:rsidRPr="001E0409" w:rsidDel="00EC60C0">
                <w:rPr>
                  <w:b/>
                  <w:bCs/>
                </w:rPr>
                <w:delText>.</w:delText>
              </w:r>
              <w:r w:rsidR="002334F7" w:rsidRPr="001E0409" w:rsidDel="00EC60C0">
                <w:rPr>
                  <w:b/>
                  <w:bCs/>
                </w:rPr>
                <w:delText xml:space="preserve">3 </w:delText>
              </w:r>
              <w:r w:rsidR="00572DAC" w:rsidRPr="001E0409" w:rsidDel="00EC60C0">
                <w:rPr>
                  <w:rFonts w:hint="eastAsia"/>
                  <w:b/>
                  <w:bCs/>
                </w:rPr>
                <w:delText>连接</w:delText>
              </w:r>
              <w:r w:rsidR="002D2695" w:rsidRPr="001E0409" w:rsidDel="00EC60C0">
                <w:rPr>
                  <w:rFonts w:hint="eastAsia"/>
                  <w:b/>
                  <w:bCs/>
                </w:rPr>
                <w:delText>断裂</w:delText>
              </w:r>
            </w:del>
          </w:p>
          <w:p w14:paraId="74C5BD29" w14:textId="185D0405" w:rsidR="002D2695" w:rsidRPr="001E0409" w:rsidDel="00EC60C0" w:rsidRDefault="00823793" w:rsidP="00A215D0">
            <w:pPr>
              <w:spacing w:line="312" w:lineRule="auto"/>
              <w:ind w:firstLineChars="200" w:firstLine="420"/>
              <w:rPr>
                <w:del w:id="1641" w:author="chen siyuan" w:date="2022-02-28T21:07:00Z"/>
              </w:rPr>
            </w:pPr>
            <w:del w:id="1642" w:author="chen siyuan" w:date="2022-02-22T21:06:00Z">
              <w:r w:rsidRPr="001E0409" w:rsidDel="00465978">
                <w:rPr>
                  <w:rFonts w:hint="eastAsia"/>
                </w:rPr>
                <w:delText>实验中发现，</w:delText>
              </w:r>
            </w:del>
            <w:del w:id="1643" w:author="chen siyuan" w:date="2022-02-28T21:07:00Z">
              <w:r w:rsidR="002D2695" w:rsidRPr="001E0409" w:rsidDel="00EC60C0">
                <w:delText>NeuroGPS-Tree</w:delText>
              </w:r>
            </w:del>
            <w:del w:id="1644" w:author="chen siyuan" w:date="2022-02-22T21:13:00Z">
              <w:r w:rsidR="002D2695" w:rsidRPr="001E0409" w:rsidDel="00CD1F8C">
                <w:rPr>
                  <w:rFonts w:hint="eastAsia"/>
                </w:rPr>
                <w:delText>算法</w:delText>
              </w:r>
            </w:del>
            <w:del w:id="1645" w:author="chen siyuan" w:date="2022-02-28T21:07:00Z">
              <w:r w:rsidR="002D2695" w:rsidRPr="001E0409" w:rsidDel="00EC60C0">
                <w:rPr>
                  <w:rFonts w:hint="eastAsia"/>
                </w:rPr>
                <w:delText>在追踪超长血管时</w:delText>
              </w:r>
            </w:del>
            <w:del w:id="1646" w:author="chen siyuan" w:date="2022-02-22T21:13:00Z">
              <w:r w:rsidR="002D2695" w:rsidRPr="001E0409" w:rsidDel="00CD1F8C">
                <w:rPr>
                  <w:rFonts w:hint="eastAsia"/>
                </w:rPr>
                <w:delText>会</w:delText>
              </w:r>
            </w:del>
            <w:del w:id="1647" w:author="chen siyuan" w:date="2022-02-28T21:07:00Z">
              <w:r w:rsidR="002D2695" w:rsidRPr="001E0409" w:rsidDel="00EC60C0">
                <w:rPr>
                  <w:rFonts w:hint="eastAsia"/>
                </w:rPr>
                <w:delText>产生</w:delText>
              </w:r>
            </w:del>
            <w:del w:id="1648" w:author="chen siyuan" w:date="2022-02-22T21:14:00Z">
              <w:r w:rsidR="002D2695" w:rsidRPr="001E0409" w:rsidDel="00CE7A80">
                <w:rPr>
                  <w:rFonts w:hint="eastAsia"/>
                </w:rPr>
                <w:delText>大量血管</w:delText>
              </w:r>
            </w:del>
            <w:del w:id="1649" w:author="chen siyuan" w:date="2022-02-28T21:07:00Z">
              <w:r w:rsidR="002D2695" w:rsidRPr="001E0409" w:rsidDel="00EC60C0">
                <w:rPr>
                  <w:rFonts w:hint="eastAsia"/>
                </w:rPr>
                <w:delText>断裂</w:delText>
              </w:r>
              <w:r w:rsidR="0013025C" w:rsidRPr="001E0409" w:rsidDel="00EC60C0">
                <w:rPr>
                  <w:rFonts w:hint="eastAsia"/>
                </w:rPr>
                <w:delText>，</w:delText>
              </w:r>
              <w:r w:rsidR="0013025C" w:rsidRPr="001E0409" w:rsidDel="00EC60C0">
                <w:rPr>
                  <w:rFonts w:hint="eastAsia"/>
                  <w:strike/>
                  <w:rPrChange w:id="1650" w:author="chen siyuan" w:date="2022-03-03T16:43:00Z">
                    <w:rPr>
                      <w:rFonts w:hint="eastAsia"/>
                    </w:rPr>
                  </w:rPrChange>
                </w:rPr>
                <w:delText>这</w:delText>
              </w:r>
              <w:r w:rsidR="00157EF5" w:rsidRPr="001E0409" w:rsidDel="00EC60C0">
                <w:rPr>
                  <w:rFonts w:hint="eastAsia"/>
                  <w:strike/>
                  <w:rPrChange w:id="1651" w:author="chen siyuan" w:date="2022-03-03T16:43:00Z">
                    <w:rPr>
                      <w:rFonts w:hint="eastAsia"/>
                    </w:rPr>
                  </w:rPrChange>
                </w:rPr>
                <w:delText>会</w:delText>
              </w:r>
              <w:r w:rsidR="005D7C6A" w:rsidRPr="001E0409" w:rsidDel="00EC60C0">
                <w:rPr>
                  <w:rFonts w:hint="eastAsia"/>
                  <w:strike/>
                  <w:rPrChange w:id="1652" w:author="chen siyuan" w:date="2022-03-03T16:43:00Z">
                    <w:rPr>
                      <w:rFonts w:hint="eastAsia"/>
                    </w:rPr>
                  </w:rPrChange>
                </w:rPr>
                <w:delText>给</w:delText>
              </w:r>
              <w:r w:rsidR="0013025C" w:rsidRPr="001E0409" w:rsidDel="00EC60C0">
                <w:rPr>
                  <w:rFonts w:hint="eastAsia"/>
                  <w:strike/>
                  <w:rPrChange w:id="1653" w:author="chen siyuan" w:date="2022-03-03T16:43:00Z">
                    <w:rPr>
                      <w:rFonts w:hint="eastAsia"/>
                    </w:rPr>
                  </w:rPrChange>
                </w:rPr>
                <w:delText>全脑统计分析</w:delText>
              </w:r>
              <w:r w:rsidR="00A700B5" w:rsidRPr="001E0409" w:rsidDel="00EC60C0">
                <w:rPr>
                  <w:rFonts w:hint="eastAsia"/>
                  <w:strike/>
                  <w:rPrChange w:id="1654" w:author="chen siyuan" w:date="2022-03-03T16:43:00Z">
                    <w:rPr>
                      <w:rFonts w:hint="eastAsia"/>
                    </w:rPr>
                  </w:rPrChange>
                </w:rPr>
                <w:delText>带来误差</w:delText>
              </w:r>
            </w:del>
            <w:del w:id="1655" w:author="chen siyuan" w:date="2022-02-22T21:17:00Z">
              <w:r w:rsidR="002D2695" w:rsidRPr="001E0409" w:rsidDel="00D44813">
                <w:rPr>
                  <w:rFonts w:hint="eastAsia"/>
                </w:rPr>
                <w:delText>。</w:delText>
              </w:r>
            </w:del>
            <w:del w:id="1656" w:author="chen siyuan" w:date="2022-02-22T21:18:00Z">
              <w:r w:rsidR="002D2695" w:rsidRPr="001E0409" w:rsidDel="00942738">
                <w:rPr>
                  <w:rFonts w:hint="eastAsia"/>
                </w:rPr>
                <w:delText>为解决断裂问题，</w:delText>
              </w:r>
            </w:del>
            <w:del w:id="1657" w:author="chen siyuan" w:date="2022-02-28T21:07:00Z">
              <w:r w:rsidR="006F3135" w:rsidRPr="001E0409" w:rsidDel="00EC60C0">
                <w:rPr>
                  <w:rFonts w:hint="eastAsia"/>
                </w:rPr>
                <w:delText>如图</w:delText>
              </w:r>
            </w:del>
            <w:del w:id="1658" w:author="chen siyuan" w:date="2022-02-22T21:04:00Z">
              <w:r w:rsidR="000023BB" w:rsidRPr="001E0409" w:rsidDel="00945A66">
                <w:delText>1</w:delText>
              </w:r>
              <w:r w:rsidR="00FF43BD" w:rsidRPr="001E0409" w:rsidDel="00945A66">
                <w:delText>4</w:delText>
              </w:r>
            </w:del>
            <w:del w:id="1659" w:author="chen siyuan" w:date="2022-02-22T21:19:00Z">
              <w:r w:rsidR="00785B80" w:rsidRPr="001E0409" w:rsidDel="00785B80">
                <w:rPr>
                  <w:rFonts w:hint="eastAsia"/>
                </w:rPr>
                <w:delText>本课题</w:delText>
              </w:r>
            </w:del>
            <w:del w:id="1660" w:author="chen siyuan" w:date="2022-02-28T21:07:00Z">
              <w:r w:rsidR="002D2695" w:rsidRPr="001E0409" w:rsidDel="00EC60C0">
                <w:rPr>
                  <w:rFonts w:hint="eastAsia"/>
                </w:rPr>
                <w:delText>先根据</w:delText>
              </w:r>
            </w:del>
            <w:del w:id="1661" w:author="chen siyuan" w:date="2022-02-22T21:35:00Z">
              <w:r w:rsidR="003F5A41" w:rsidRPr="001E0409" w:rsidDel="003F7348">
                <w:rPr>
                  <w:rFonts w:hint="eastAsia"/>
                </w:rPr>
                <w:delText>血管</w:delText>
              </w:r>
            </w:del>
            <w:del w:id="1662" w:author="chen siyuan" w:date="2022-02-28T21:07:00Z">
              <w:r w:rsidR="002D2695" w:rsidRPr="001E0409" w:rsidDel="00EC60C0">
                <w:rPr>
                  <w:rFonts w:hint="eastAsia"/>
                </w:rPr>
                <w:delText>断裂</w:delText>
              </w:r>
              <w:r w:rsidR="00A700B5" w:rsidRPr="001E0409" w:rsidDel="00EC60C0">
                <w:rPr>
                  <w:rFonts w:hint="eastAsia"/>
                </w:rPr>
                <w:delText>处</w:delText>
              </w:r>
              <w:r w:rsidR="002D2695" w:rsidRPr="001E0409" w:rsidDel="00EC60C0">
                <w:rPr>
                  <w:rFonts w:hint="eastAsia"/>
                </w:rPr>
                <w:delText>的特征</w:delText>
              </w:r>
              <w:r w:rsidR="00A300FA" w:rsidRPr="001E0409" w:rsidDel="00EC60C0">
                <w:rPr>
                  <w:rFonts w:hint="eastAsia"/>
                </w:rPr>
                <w:delText>初步</w:delText>
              </w:r>
              <w:r w:rsidR="00DB3C1D" w:rsidRPr="001E0409" w:rsidDel="00EC60C0">
                <w:rPr>
                  <w:rFonts w:hint="eastAsia"/>
                </w:rPr>
                <w:delText>找出</w:delText>
              </w:r>
              <w:r w:rsidR="00977CD8" w:rsidRPr="001E0409" w:rsidDel="00EC60C0">
                <w:rPr>
                  <w:rFonts w:hint="eastAsia"/>
                </w:rPr>
                <w:delText>所有可能的</w:delText>
              </w:r>
              <w:r w:rsidR="002D2695" w:rsidRPr="001E0409" w:rsidDel="00EC60C0">
                <w:rPr>
                  <w:rFonts w:hint="eastAsia"/>
                </w:rPr>
                <w:delText>断裂</w:delText>
              </w:r>
            </w:del>
            <w:ins w:id="1663" w:author="Li Zhili" w:date="2022-02-28T16:31:00Z">
              <w:del w:id="1664" w:author="chen siyuan" w:date="2022-02-28T21:07:00Z">
                <w:r w:rsidR="004D66F3" w:rsidRPr="001E0409" w:rsidDel="00EC60C0">
                  <w:rPr>
                    <w:rFonts w:hint="eastAsia"/>
                  </w:rPr>
                  <w:delText>；</w:delText>
                </w:r>
              </w:del>
            </w:ins>
            <w:del w:id="1665" w:author="chen siyuan" w:date="2022-02-28T21:07:00Z">
              <w:r w:rsidR="002D2695" w:rsidRPr="001E0409" w:rsidDel="00EC60C0">
                <w:rPr>
                  <w:rFonts w:hint="eastAsia"/>
                </w:rPr>
                <w:delText>，接着</w:delText>
              </w:r>
              <w:r w:rsidR="008339B4" w:rsidRPr="001E0409" w:rsidDel="00EC60C0">
                <w:rPr>
                  <w:rFonts w:hint="eastAsia"/>
                </w:rPr>
                <w:delText>把连接问题转换为分类问题，</w:delText>
              </w:r>
            </w:del>
            <w:del w:id="1666" w:author="chen siyuan" w:date="2022-02-22T21:30:00Z">
              <w:r w:rsidR="002D2695" w:rsidRPr="001E0409" w:rsidDel="000D32DD">
                <w:rPr>
                  <w:rFonts w:hint="eastAsia"/>
                </w:rPr>
                <w:delText>利</w:delText>
              </w:r>
            </w:del>
            <w:del w:id="1667" w:author="chen siyuan" w:date="2022-02-28T21:07:00Z">
              <w:r w:rsidR="002D2695" w:rsidRPr="001E0409" w:rsidDel="00EC60C0">
                <w:rPr>
                  <w:rFonts w:hint="eastAsia"/>
                </w:rPr>
                <w:delText>用</w:delText>
              </w:r>
            </w:del>
            <w:del w:id="1668" w:author="chen siyuan" w:date="2022-02-22T21:35:00Z">
              <w:r w:rsidR="00157CCF" w:rsidRPr="001E0409" w:rsidDel="003F7348">
                <w:rPr>
                  <w:rFonts w:hint="eastAsia"/>
                </w:rPr>
                <w:delText>神经网络</w:delText>
              </w:r>
            </w:del>
            <w:del w:id="1669" w:author="chen siyuan" w:date="2022-02-28T21:07:00Z">
              <w:r w:rsidR="002D2695" w:rsidRPr="001E0409" w:rsidDel="00EC60C0">
                <w:rPr>
                  <w:rFonts w:hint="eastAsia"/>
                </w:rPr>
                <w:delText>判断</w:delText>
              </w:r>
              <w:r w:rsidR="00FE60AC" w:rsidRPr="001E0409" w:rsidDel="00EC60C0">
                <w:rPr>
                  <w:rFonts w:hint="eastAsia"/>
                </w:rPr>
                <w:delText>这些地方</w:delText>
              </w:r>
              <w:r w:rsidR="00A215D0" w:rsidRPr="001E0409" w:rsidDel="00EC60C0">
                <w:rPr>
                  <w:rFonts w:hint="eastAsia"/>
                </w:rPr>
                <w:delText>是否</w:delText>
              </w:r>
              <w:r w:rsidR="00D3345A" w:rsidRPr="001E0409" w:rsidDel="00EC60C0">
                <w:rPr>
                  <w:rFonts w:hint="eastAsia"/>
                </w:rPr>
                <w:delText>应该</w:delText>
              </w:r>
              <w:r w:rsidR="00572DAC" w:rsidRPr="001E0409" w:rsidDel="00EC60C0">
                <w:rPr>
                  <w:rFonts w:hint="eastAsia"/>
                </w:rPr>
                <w:delText>连接</w:delText>
              </w:r>
              <w:r w:rsidR="002D2695" w:rsidRPr="001E0409" w:rsidDel="00EC60C0">
                <w:rPr>
                  <w:rFonts w:hint="eastAsia"/>
                </w:rPr>
                <w:delText>，</w:delText>
              </w:r>
            </w:del>
            <w:ins w:id="1670" w:author="Li Zhili" w:date="2022-02-28T16:31:00Z">
              <w:del w:id="1671" w:author="chen siyuan" w:date="2022-02-28T21:07:00Z">
                <w:r w:rsidR="004D66F3" w:rsidRPr="001E0409" w:rsidDel="00EC60C0">
                  <w:rPr>
                    <w:rFonts w:hint="eastAsia"/>
                  </w:rPr>
                  <w:delText>；</w:delText>
                </w:r>
              </w:del>
            </w:ins>
            <w:del w:id="1672" w:author="chen siyuan" w:date="2022-02-28T21:07:00Z">
              <w:r w:rsidR="00A215D0" w:rsidRPr="001E0409" w:rsidDel="00EC60C0">
                <w:rPr>
                  <w:rFonts w:hint="eastAsia"/>
                </w:rPr>
                <w:delText>最后</w:delText>
              </w:r>
              <w:r w:rsidR="007C5B45" w:rsidRPr="001E0409" w:rsidDel="00EC60C0">
                <w:rPr>
                  <w:rFonts w:hint="eastAsia"/>
                </w:rPr>
                <w:delText>再</w:delText>
              </w:r>
              <w:r w:rsidR="00E1337B" w:rsidRPr="001E0409" w:rsidDel="00EC60C0">
                <w:rPr>
                  <w:rFonts w:hint="eastAsia"/>
                </w:rPr>
                <w:delText>结合形态学</w:delText>
              </w:r>
              <w:r w:rsidR="00A215D0" w:rsidRPr="001E0409" w:rsidDel="00EC60C0">
                <w:rPr>
                  <w:rFonts w:hint="eastAsia"/>
                </w:rPr>
                <w:delText>做</w:delText>
              </w:r>
              <w:r w:rsidR="00380970" w:rsidRPr="001E0409" w:rsidDel="00EC60C0">
                <w:rPr>
                  <w:rFonts w:hint="eastAsia"/>
                </w:rPr>
                <w:delText>修</w:delText>
              </w:r>
              <w:r w:rsidR="00A215D0" w:rsidRPr="001E0409" w:rsidDel="00EC60C0">
                <w:rPr>
                  <w:rFonts w:hint="eastAsia"/>
                </w:rPr>
                <w:delText>正，</w:delText>
              </w:r>
              <w:r w:rsidR="002D2695" w:rsidRPr="001E0409" w:rsidDel="00EC60C0">
                <w:rPr>
                  <w:rFonts w:hint="eastAsia"/>
                </w:rPr>
                <w:delText>从而</w:delText>
              </w:r>
              <w:r w:rsidR="006E5DC5" w:rsidRPr="001E0409" w:rsidDel="00EC60C0">
                <w:rPr>
                  <w:rFonts w:hint="eastAsia"/>
                </w:rPr>
                <w:delText>精确高效地</w:delText>
              </w:r>
              <w:r w:rsidR="002D2695" w:rsidRPr="001E0409" w:rsidDel="00EC60C0">
                <w:rPr>
                  <w:rFonts w:hint="eastAsia"/>
                </w:rPr>
                <w:delText>恢复全脑血管的连通性。</w:delText>
              </w:r>
            </w:del>
          </w:p>
          <w:p w14:paraId="6E7A1FC7" w14:textId="6541DC54" w:rsidR="00FF43BD" w:rsidRPr="001E0409" w:rsidDel="00596BD1" w:rsidRDefault="008D450E" w:rsidP="00CF7F59">
            <w:pPr>
              <w:spacing w:line="312" w:lineRule="auto"/>
              <w:rPr>
                <w:del w:id="1673" w:author="chen siyuan" w:date="2022-02-25T15:10:00Z"/>
              </w:rPr>
            </w:pPr>
            <w:del w:id="1674" w:author="chen siyuan" w:date="2022-02-28T21:07:00Z">
              <w:r>
                <w:rPr>
                  <w:noProof/>
                  <w:rPrChange w:id="1675" w:author="chen siyuan" w:date="2022-03-03T16:43:00Z">
                    <w:rPr>
                      <w:noProof/>
                    </w:rPr>
                  </w:rPrChange>
                </w:rPr>
                <w:drawing>
                  <wp:inline distT="0" distB="0" distL="0" distR="0" wp14:anchorId="6E74DD14" wp14:editId="48F47539">
                    <wp:extent cx="6118860" cy="156083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8860" cy="1560830"/>
                            </a:xfrm>
                            <a:prstGeom prst="rect">
                              <a:avLst/>
                            </a:prstGeom>
                            <a:noFill/>
                            <a:ln>
                              <a:noFill/>
                            </a:ln>
                          </pic:spPr>
                        </pic:pic>
                      </a:graphicData>
                    </a:graphic>
                  </wp:inline>
                </w:drawing>
              </w:r>
            </w:del>
          </w:p>
          <w:p w14:paraId="2EBB586D" w14:textId="2FC5F28C" w:rsidR="000A012F" w:rsidRPr="001E0409" w:rsidDel="005A70FA" w:rsidRDefault="00FF43BD" w:rsidP="008D6425">
            <w:pPr>
              <w:pStyle w:val="a7"/>
              <w:jc w:val="center"/>
              <w:rPr>
                <w:del w:id="1676" w:author="chen siyuan" w:date="2022-02-22T21:06:00Z"/>
                <w:rFonts w:ascii="Times New Roman" w:hAnsi="Times New Roman"/>
                <w:noProof/>
              </w:rPr>
            </w:pPr>
            <w:del w:id="1677" w:author="chen siyuan" w:date="2022-02-22T21:06:00Z">
              <w:r w:rsidRPr="001E0409" w:rsidDel="005A70FA">
                <w:rPr>
                  <w:rFonts w:ascii="Times New Roman" w:hAnsi="Times New Roman" w:hint="eastAsia"/>
                  <w:rPrChange w:id="1678" w:author="chen siyuan" w:date="2022-03-03T16:43:00Z">
                    <w:rPr>
                      <w:rFonts w:hint="eastAsia"/>
                    </w:rPr>
                  </w:rPrChange>
                </w:rPr>
                <w:delText>图</w:delText>
              </w:r>
              <w:r w:rsidRPr="001E0409" w:rsidDel="005A70FA">
                <w:rPr>
                  <w:rFonts w:ascii="Times New Roman" w:hAnsi="Times New Roman"/>
                  <w:rPrChange w:id="1679" w:author="chen siyuan" w:date="2022-03-03T16:43:00Z">
                    <w:rPr/>
                  </w:rPrChange>
                </w:rPr>
                <w:delText xml:space="preserve"> </w:delText>
              </w:r>
              <w:r w:rsidRPr="001E0409" w:rsidDel="005A70FA">
                <w:rPr>
                  <w:rFonts w:ascii="Times New Roman" w:hAnsi="Times New Roman"/>
                  <w:rPrChange w:id="1680" w:author="chen siyuan" w:date="2022-03-03T16:43:00Z">
                    <w:rPr/>
                  </w:rPrChange>
                </w:rPr>
                <w:fldChar w:fldCharType="begin"/>
              </w:r>
              <w:r w:rsidRPr="001E0409" w:rsidDel="005A70FA">
                <w:rPr>
                  <w:rFonts w:ascii="Times New Roman" w:hAnsi="Times New Roman"/>
                  <w:rPrChange w:id="1681" w:author="chen siyuan" w:date="2022-03-03T16:43:00Z">
                    <w:rPr/>
                  </w:rPrChange>
                </w:rPr>
                <w:delInstrText xml:space="preserve"> SEQ </w:delInstrText>
              </w:r>
              <w:r w:rsidRPr="001E0409" w:rsidDel="005A70FA">
                <w:rPr>
                  <w:rFonts w:ascii="Times New Roman" w:hAnsi="Times New Roman" w:hint="eastAsia"/>
                  <w:rPrChange w:id="1682" w:author="chen siyuan" w:date="2022-03-03T16:43:00Z">
                    <w:rPr>
                      <w:rFonts w:hint="eastAsia"/>
                    </w:rPr>
                  </w:rPrChange>
                </w:rPr>
                <w:delInstrText>图</w:delInstrText>
              </w:r>
              <w:r w:rsidRPr="001E0409" w:rsidDel="005A70FA">
                <w:rPr>
                  <w:rFonts w:ascii="Times New Roman" w:hAnsi="Times New Roman"/>
                  <w:rPrChange w:id="1683" w:author="chen siyuan" w:date="2022-03-03T16:43:00Z">
                    <w:rPr/>
                  </w:rPrChange>
                </w:rPr>
                <w:delInstrText xml:space="preserve"> \* ARABIC </w:delInstrText>
              </w:r>
              <w:r w:rsidRPr="001E0409" w:rsidDel="005A70FA">
                <w:rPr>
                  <w:rFonts w:ascii="Times New Roman" w:hAnsi="Times New Roman"/>
                  <w:rPrChange w:id="1684" w:author="chen siyuan" w:date="2022-03-03T16:43:00Z">
                    <w:rPr/>
                  </w:rPrChange>
                </w:rPr>
                <w:fldChar w:fldCharType="separate"/>
              </w:r>
              <w:r w:rsidR="00E620B7" w:rsidRPr="001E0409" w:rsidDel="005A70FA">
                <w:rPr>
                  <w:rFonts w:ascii="Times New Roman" w:hAnsi="Times New Roman"/>
                  <w:noProof/>
                  <w:rPrChange w:id="1685" w:author="chen siyuan" w:date="2022-03-03T16:43:00Z">
                    <w:rPr>
                      <w:noProof/>
                    </w:rPr>
                  </w:rPrChange>
                </w:rPr>
                <w:delText>14</w:delText>
              </w:r>
              <w:r w:rsidRPr="001E0409" w:rsidDel="005A70FA">
                <w:rPr>
                  <w:rFonts w:ascii="Times New Roman" w:hAnsi="Times New Roman"/>
                  <w:rPrChange w:id="1686" w:author="chen siyuan" w:date="2022-03-03T16:43:00Z">
                    <w:rPr/>
                  </w:rPrChange>
                </w:rPr>
                <w:fldChar w:fldCharType="end"/>
              </w:r>
              <w:r w:rsidRPr="001E0409" w:rsidDel="005A70FA">
                <w:rPr>
                  <w:rFonts w:ascii="Times New Roman" w:hAnsi="Times New Roman"/>
                  <w:rPrChange w:id="1687" w:author="chen siyuan" w:date="2022-03-03T16:43:00Z">
                    <w:rPr/>
                  </w:rPrChange>
                </w:rPr>
                <w:delText xml:space="preserve"> </w:delText>
              </w:r>
              <w:r w:rsidRPr="001E0409" w:rsidDel="005A70FA">
                <w:rPr>
                  <w:rFonts w:ascii="Times New Roman" w:hAnsi="Times New Roman" w:hint="eastAsia"/>
                  <w:rPrChange w:id="1688" w:author="chen siyuan" w:date="2022-03-03T16:43:00Z">
                    <w:rPr>
                      <w:rFonts w:hint="eastAsia"/>
                    </w:rPr>
                  </w:rPrChange>
                </w:rPr>
                <w:delText>连接断裂流程图</w:delText>
              </w:r>
            </w:del>
          </w:p>
          <w:p w14:paraId="2DB58FD4" w14:textId="3BC382F3" w:rsidR="00A70728" w:rsidRPr="001E0409" w:rsidDel="00EC60C0" w:rsidRDefault="00BE5047" w:rsidP="00CF7F59">
            <w:pPr>
              <w:spacing w:line="312" w:lineRule="auto"/>
              <w:rPr>
                <w:del w:id="1689" w:author="chen siyuan" w:date="2022-02-28T21:07:00Z"/>
                <w:b/>
                <w:bCs/>
              </w:rPr>
            </w:pPr>
            <w:del w:id="1690" w:author="chen siyuan" w:date="2022-02-28T21:07:00Z">
              <w:r w:rsidRPr="001E0409" w:rsidDel="00EC60C0">
                <w:rPr>
                  <w:b/>
                  <w:bCs/>
                </w:rPr>
                <w:delText xml:space="preserve">3.3.1 </w:delText>
              </w:r>
              <w:r w:rsidR="002D2695" w:rsidRPr="001E0409" w:rsidDel="00EC60C0">
                <w:rPr>
                  <w:rFonts w:hint="eastAsia"/>
                  <w:b/>
                  <w:bCs/>
                </w:rPr>
                <w:delText>初步</w:delText>
              </w:r>
              <w:r w:rsidR="002C54AA" w:rsidRPr="001E0409" w:rsidDel="00EC60C0">
                <w:rPr>
                  <w:rFonts w:hint="eastAsia"/>
                  <w:b/>
                  <w:bCs/>
                </w:rPr>
                <w:delText>寻找</w:delText>
              </w:r>
              <w:r w:rsidR="002D2695" w:rsidRPr="001E0409" w:rsidDel="00EC60C0">
                <w:rPr>
                  <w:rFonts w:hint="eastAsia"/>
                  <w:b/>
                  <w:bCs/>
                </w:rPr>
                <w:delText>断裂</w:delText>
              </w:r>
            </w:del>
          </w:p>
          <w:p w14:paraId="7611350D" w14:textId="2BF7E2C8" w:rsidR="002D2695" w:rsidRPr="001E0409" w:rsidDel="00EC60C0" w:rsidRDefault="00D5415F" w:rsidP="00CF7F59">
            <w:pPr>
              <w:spacing w:line="312" w:lineRule="auto"/>
              <w:ind w:firstLineChars="200" w:firstLine="420"/>
              <w:rPr>
                <w:del w:id="1691" w:author="chen siyuan" w:date="2022-02-28T21:07:00Z"/>
              </w:rPr>
            </w:pPr>
            <w:del w:id="1692" w:author="chen siyuan" w:date="2022-02-28T21:07:00Z">
              <w:r w:rsidRPr="001E0409" w:rsidDel="00EC60C0">
                <w:rPr>
                  <w:rFonts w:hint="eastAsia"/>
                </w:rPr>
                <w:delText>通过分析</w:delText>
              </w:r>
              <w:r w:rsidR="002D2695" w:rsidRPr="001E0409" w:rsidDel="00EC60C0">
                <w:rPr>
                  <w:rFonts w:hint="eastAsia"/>
                </w:rPr>
                <w:delText>原图、分割图和追踪结果，</w:delText>
              </w:r>
              <w:r w:rsidR="00533C5F" w:rsidRPr="001E0409" w:rsidDel="00EC60C0">
                <w:rPr>
                  <w:rFonts w:hint="eastAsia"/>
                </w:rPr>
                <w:delText>我们归纳出</w:delText>
              </w:r>
              <w:r w:rsidR="00F61AFD" w:rsidRPr="001E0409" w:rsidDel="00EC60C0">
                <w:rPr>
                  <w:rFonts w:hint="eastAsia"/>
                </w:rPr>
                <w:delText>断裂处的形态</w:delText>
              </w:r>
              <w:r w:rsidR="002D2695" w:rsidRPr="001E0409" w:rsidDel="00EC60C0">
                <w:rPr>
                  <w:rFonts w:hint="eastAsia"/>
                </w:rPr>
                <w:delText>规律：</w:delText>
              </w:r>
            </w:del>
          </w:p>
          <w:p w14:paraId="0D2D3367" w14:textId="1655F88E" w:rsidR="002D2695" w:rsidRPr="001E0409" w:rsidDel="00EC60C0" w:rsidRDefault="002D2695" w:rsidP="004C05B2">
            <w:pPr>
              <w:numPr>
                <w:ilvl w:val="0"/>
                <w:numId w:val="10"/>
              </w:numPr>
              <w:spacing w:line="312" w:lineRule="auto"/>
              <w:rPr>
                <w:del w:id="1693" w:author="chen siyuan" w:date="2022-02-28T21:07:00Z"/>
              </w:rPr>
            </w:pPr>
            <w:del w:id="1694" w:author="chen siyuan" w:date="2022-02-25T15:02:00Z">
              <w:r w:rsidRPr="001E0409" w:rsidDel="00CE355A">
                <w:rPr>
                  <w:rFonts w:hint="eastAsia"/>
                </w:rPr>
                <w:delText>断裂处的</w:delText>
              </w:r>
            </w:del>
            <w:del w:id="1695" w:author="chen siyuan" w:date="2022-02-28T21:07:00Z">
              <w:r w:rsidRPr="001E0409" w:rsidDel="00EC60C0">
                <w:rPr>
                  <w:rFonts w:hint="eastAsia"/>
                </w:rPr>
                <w:delText>血管对</w:delText>
              </w:r>
            </w:del>
            <w:ins w:id="1696" w:author="Li Zhili" w:date="2022-02-28T16:33:00Z">
              <w:del w:id="1697" w:author="chen siyuan" w:date="2022-02-28T21:07:00Z">
                <w:r w:rsidR="00BB177F" w:rsidRPr="001E0409" w:rsidDel="00EC60C0">
                  <w:rPr>
                    <w:rFonts w:hint="eastAsia"/>
                    <w:rPrChange w:id="1698" w:author="chen siyuan" w:date="2022-03-03T16:43:00Z">
                      <w:rPr>
                        <w:rFonts w:hint="eastAsia"/>
                        <w:color w:val="FF0000"/>
                      </w:rPr>
                    </w:rPrChange>
                  </w:rPr>
                  <w:delText>（概念解释）</w:delText>
                </w:r>
              </w:del>
            </w:ins>
            <w:del w:id="1699" w:author="chen siyuan" w:date="2022-02-28T21:07:00Z">
              <w:r w:rsidRPr="001E0409" w:rsidDel="00EC60C0">
                <w:rPr>
                  <w:rFonts w:hint="eastAsia"/>
                </w:rPr>
                <w:delText>距离很近</w:delText>
              </w:r>
            </w:del>
            <w:del w:id="1700" w:author="chen siyuan" w:date="2022-02-22T21:31:00Z">
              <w:r w:rsidR="0085636F" w:rsidRPr="001E0409" w:rsidDel="00F87C7B">
                <w:rPr>
                  <w:rFonts w:hint="eastAsia"/>
                </w:rPr>
                <w:delText>，</w:delText>
              </w:r>
              <w:r w:rsidR="00DB4F09" w:rsidRPr="001E0409" w:rsidDel="00F87C7B">
                <w:rPr>
                  <w:rFonts w:hint="eastAsia"/>
                </w:rPr>
                <w:delText>一般小于</w:delText>
              </w:r>
              <w:r w:rsidR="002F6826" w:rsidRPr="001E0409" w:rsidDel="00F87C7B">
                <w:delText>5.12</w:delText>
              </w:r>
              <w:r w:rsidR="00F87C7B" w:rsidRPr="001E0409" w:rsidDel="00F87C7B">
                <w:rPr>
                  <w:position w:val="-10"/>
                  <w:rPrChange w:id="1701" w:author="chen siyuan" w:date="2022-03-03T16:43:00Z">
                    <w:rPr>
                      <w:position w:val="-10"/>
                    </w:rPr>
                  </w:rPrChange>
                </w:rPr>
                <w:object w:dxaOrig="340" w:dyaOrig="297" w14:anchorId="16E3EDF2">
                  <v:shape id="_x0000_i1104" type="#_x0000_t75" style="width:16.35pt;height:14.15pt" o:ole="">
                    <v:imagedata r:id="rId128" o:title=""/>
                  </v:shape>
                  <o:OLEObject Type="Embed" ProgID="Equation.AxMath" ShapeID="_x0000_i1104" DrawAspect="Content" ObjectID="_1707977383" r:id="rId129"/>
                </w:object>
              </w:r>
            </w:del>
            <w:del w:id="1702" w:author="chen siyuan" w:date="2022-02-28T21:07:00Z">
              <w:r w:rsidR="00A603D0" w:rsidRPr="001E0409" w:rsidDel="00EC60C0">
                <w:rPr>
                  <w:rFonts w:hint="eastAsia"/>
                </w:rPr>
                <w:delText>；</w:delText>
              </w:r>
            </w:del>
          </w:p>
          <w:p w14:paraId="1A19BDAD" w14:textId="335FD76A" w:rsidR="002D2695" w:rsidRPr="001E0409" w:rsidDel="00EC60C0" w:rsidRDefault="002D2695" w:rsidP="004C05B2">
            <w:pPr>
              <w:numPr>
                <w:ilvl w:val="0"/>
                <w:numId w:val="10"/>
              </w:numPr>
              <w:spacing w:line="312" w:lineRule="auto"/>
              <w:rPr>
                <w:del w:id="1703" w:author="chen siyuan" w:date="2022-02-28T21:07:00Z"/>
              </w:rPr>
            </w:pPr>
            <w:del w:id="1704" w:author="chen siyuan" w:date="2022-02-25T15:02:00Z">
              <w:r w:rsidRPr="001E0409" w:rsidDel="00CE355A">
                <w:rPr>
                  <w:rFonts w:hint="eastAsia"/>
                </w:rPr>
                <w:delText>断裂处</w:delText>
              </w:r>
            </w:del>
            <w:del w:id="1705" w:author="chen siyuan" w:date="2022-02-28T21:07:00Z">
              <w:r w:rsidRPr="001E0409" w:rsidDel="00EC60C0">
                <w:rPr>
                  <w:rFonts w:hint="eastAsia"/>
                </w:rPr>
                <w:delText>距离最近的两个点中至少一个点</w:delText>
              </w:r>
              <w:r w:rsidR="00EA0B3F" w:rsidRPr="001E0409" w:rsidDel="00EC60C0">
                <w:rPr>
                  <w:rFonts w:hint="eastAsia"/>
                </w:rPr>
                <w:delText>处于</w:delText>
              </w:r>
              <w:r w:rsidRPr="001E0409" w:rsidDel="00EC60C0">
                <w:rPr>
                  <w:rFonts w:hint="eastAsia"/>
                </w:rPr>
                <w:delText>末端</w:delText>
              </w:r>
              <w:r w:rsidR="00A603D0" w:rsidRPr="001E0409" w:rsidDel="00EC60C0">
                <w:rPr>
                  <w:rFonts w:hint="eastAsia"/>
                </w:rPr>
                <w:delText>；</w:delText>
              </w:r>
            </w:del>
          </w:p>
          <w:p w14:paraId="2AAF648E" w14:textId="7A32CEB6" w:rsidR="00943F0D" w:rsidRPr="001E0409" w:rsidDel="00EC60C0" w:rsidRDefault="002D2695" w:rsidP="004C05B2">
            <w:pPr>
              <w:numPr>
                <w:ilvl w:val="0"/>
                <w:numId w:val="10"/>
              </w:numPr>
              <w:spacing w:line="312" w:lineRule="auto"/>
              <w:rPr>
                <w:del w:id="1706" w:author="chen siyuan" w:date="2022-02-28T21:07:00Z"/>
              </w:rPr>
            </w:pPr>
            <w:del w:id="1707" w:author="chen siyuan" w:date="2022-02-25T15:02:00Z">
              <w:r w:rsidRPr="001E0409" w:rsidDel="0040391C">
                <w:rPr>
                  <w:rFonts w:hint="eastAsia"/>
                </w:rPr>
                <w:delText>存在</w:delText>
              </w:r>
            </w:del>
            <w:del w:id="1708" w:author="chen siyuan" w:date="2022-02-28T21:07:00Z">
              <w:r w:rsidRPr="001E0409" w:rsidDel="00EC60C0">
                <w:rPr>
                  <w:rFonts w:hint="eastAsia"/>
                </w:rPr>
                <w:delText>两种断裂类别</w:delText>
              </w:r>
              <w:r w:rsidR="00943F0D" w:rsidRPr="001E0409" w:rsidDel="00EC60C0">
                <w:rPr>
                  <w:rFonts w:hint="eastAsia"/>
                </w:rPr>
                <w:delText>：</w:delText>
              </w:r>
            </w:del>
          </w:p>
          <w:p w14:paraId="1FFBF5EC" w14:textId="69D77E6F" w:rsidR="00943F0D" w:rsidRPr="001E0409" w:rsidDel="00EC60C0" w:rsidRDefault="009B2F3D" w:rsidP="004C05B2">
            <w:pPr>
              <w:numPr>
                <w:ilvl w:val="0"/>
                <w:numId w:val="12"/>
              </w:numPr>
              <w:spacing w:line="312" w:lineRule="auto"/>
              <w:rPr>
                <w:del w:id="1709" w:author="chen siyuan" w:date="2022-02-28T21:07:00Z"/>
              </w:rPr>
            </w:pPr>
            <w:del w:id="1710" w:author="chen siyuan" w:date="2022-02-28T21:07:00Z">
              <w:r w:rsidRPr="001E0409" w:rsidDel="00EC60C0">
                <w:rPr>
                  <w:rFonts w:hint="eastAsia"/>
                </w:rPr>
                <w:delText>类别</w:delText>
              </w:r>
            </w:del>
            <w:del w:id="1711" w:author="chen siyuan" w:date="2022-02-22T21:57:00Z">
              <w:r w:rsidRPr="001E0409" w:rsidDel="00CF24DD">
                <w:rPr>
                  <w:rFonts w:hint="eastAsia"/>
                </w:rPr>
                <w:delText>一</w:delText>
              </w:r>
            </w:del>
            <w:del w:id="1712" w:author="chen siyuan" w:date="2022-02-28T21:07:00Z">
              <w:r w:rsidRPr="001E0409" w:rsidDel="00EC60C0">
                <w:rPr>
                  <w:rFonts w:hint="eastAsia"/>
                </w:rPr>
                <w:delText>：</w:delText>
              </w:r>
              <w:r w:rsidR="002D2695" w:rsidRPr="001E0409" w:rsidDel="00EC60C0">
                <w:rPr>
                  <w:rFonts w:hint="eastAsia"/>
                </w:rPr>
                <w:delText>血管沿主干分成两半（图</w:delText>
              </w:r>
            </w:del>
            <w:del w:id="1713" w:author="chen siyuan" w:date="2022-02-22T21:37:00Z">
              <w:r w:rsidR="002D2695" w:rsidRPr="001E0409" w:rsidDel="00744768">
                <w:delText>1</w:delText>
              </w:r>
              <w:r w:rsidR="001B351F" w:rsidRPr="001E0409" w:rsidDel="00744768">
                <w:delText>5</w:delText>
              </w:r>
            </w:del>
            <w:del w:id="1714" w:author="chen siyuan" w:date="2022-02-28T21:07:00Z">
              <w:r w:rsidR="00D144A0" w:rsidRPr="001E0409" w:rsidDel="00EC60C0">
                <w:delText>(a)</w:delText>
              </w:r>
              <w:r w:rsidR="002D2695" w:rsidRPr="001E0409" w:rsidDel="00EC60C0">
                <w:rPr>
                  <w:rFonts w:hint="eastAsia"/>
                </w:rPr>
                <w:delText>）</w:delText>
              </w:r>
              <w:r w:rsidR="003E2AA7" w:rsidRPr="001E0409" w:rsidDel="00EC60C0">
                <w:rPr>
                  <w:rFonts w:hint="eastAsia"/>
                </w:rPr>
                <w:delText>；</w:delText>
              </w:r>
            </w:del>
          </w:p>
          <w:p w14:paraId="688E65B8" w14:textId="6AAD62B6" w:rsidR="002D2695" w:rsidRPr="001E0409" w:rsidDel="00EC60C0" w:rsidRDefault="009B2F3D" w:rsidP="004C05B2">
            <w:pPr>
              <w:numPr>
                <w:ilvl w:val="0"/>
                <w:numId w:val="12"/>
              </w:numPr>
              <w:spacing w:line="312" w:lineRule="auto"/>
              <w:rPr>
                <w:del w:id="1715" w:author="chen siyuan" w:date="2022-02-28T21:07:00Z"/>
              </w:rPr>
            </w:pPr>
            <w:del w:id="1716" w:author="chen siyuan" w:date="2022-02-28T21:07:00Z">
              <w:r w:rsidRPr="001E0409" w:rsidDel="00EC60C0">
                <w:rPr>
                  <w:rFonts w:hint="eastAsia"/>
                </w:rPr>
                <w:delText>类别</w:delText>
              </w:r>
            </w:del>
            <w:del w:id="1717" w:author="chen siyuan" w:date="2022-02-22T21:57:00Z">
              <w:r w:rsidRPr="001E0409" w:rsidDel="00CF24DD">
                <w:rPr>
                  <w:rFonts w:hint="eastAsia"/>
                </w:rPr>
                <w:delText>二</w:delText>
              </w:r>
            </w:del>
            <w:del w:id="1718" w:author="chen siyuan" w:date="2022-02-28T21:07:00Z">
              <w:r w:rsidRPr="001E0409" w:rsidDel="00EC60C0">
                <w:rPr>
                  <w:rFonts w:hint="eastAsia"/>
                </w:rPr>
                <w:delText>：</w:delText>
              </w:r>
              <w:r w:rsidR="002D2695" w:rsidRPr="001E0409" w:rsidDel="00EC60C0">
                <w:rPr>
                  <w:rFonts w:hint="eastAsia"/>
                </w:rPr>
                <w:delText>在分叉处断裂（图</w:delText>
              </w:r>
            </w:del>
            <w:del w:id="1719" w:author="chen siyuan" w:date="2022-02-22T21:37:00Z">
              <w:r w:rsidR="002D2695" w:rsidRPr="001E0409" w:rsidDel="00744768">
                <w:delText>1</w:delText>
              </w:r>
              <w:r w:rsidR="001B351F" w:rsidRPr="001E0409" w:rsidDel="00744768">
                <w:delText>5</w:delText>
              </w:r>
            </w:del>
            <w:del w:id="1720" w:author="chen siyuan" w:date="2022-02-28T21:07:00Z">
              <w:r w:rsidR="00D144A0" w:rsidRPr="001E0409" w:rsidDel="00EC60C0">
                <w:delText>(b)</w:delText>
              </w:r>
              <w:r w:rsidR="002D2695" w:rsidRPr="001E0409" w:rsidDel="00EC60C0">
                <w:rPr>
                  <w:rFonts w:hint="eastAsia"/>
                </w:rPr>
                <w:delText>）。</w:delText>
              </w:r>
            </w:del>
          </w:p>
          <w:p w14:paraId="66699FC4" w14:textId="0BF4C034" w:rsidR="009B1D79" w:rsidRPr="001E0409" w:rsidDel="00EC60C0" w:rsidRDefault="002D2695" w:rsidP="000E44DA">
            <w:pPr>
              <w:spacing w:line="312" w:lineRule="auto"/>
              <w:ind w:firstLineChars="200" w:firstLine="420"/>
              <w:rPr>
                <w:del w:id="1721" w:author="chen siyuan" w:date="2022-02-28T21:07:00Z"/>
              </w:rPr>
            </w:pPr>
            <w:del w:id="1722" w:author="chen siyuan" w:date="2022-02-22T21:37:00Z">
              <w:r w:rsidRPr="001E0409" w:rsidDel="00A754EC">
                <w:rPr>
                  <w:rFonts w:hint="eastAsia"/>
                </w:rPr>
                <w:delText>如图</w:delText>
              </w:r>
              <w:r w:rsidR="00280098" w:rsidRPr="001E0409" w:rsidDel="00A754EC">
                <w:delText>1</w:delText>
              </w:r>
              <w:r w:rsidR="00CA6F11" w:rsidRPr="001E0409" w:rsidDel="00A754EC">
                <w:delText>3</w:delText>
              </w:r>
            </w:del>
            <w:del w:id="1723" w:author="chen siyuan" w:date="2022-02-28T21:07:00Z">
              <w:r w:rsidRPr="001E0409" w:rsidDel="00EC60C0">
                <w:rPr>
                  <w:rFonts w:hint="eastAsia"/>
                </w:rPr>
                <w:delText>是两种断裂的示意图，其中不同颜色</w:delText>
              </w:r>
              <w:r w:rsidR="004C05B2" w:rsidRPr="001E0409" w:rsidDel="00EC60C0">
                <w:rPr>
                  <w:rFonts w:hint="eastAsia"/>
                </w:rPr>
                <w:delText>的片段</w:delText>
              </w:r>
              <w:r w:rsidRPr="001E0409" w:rsidDel="00EC60C0">
                <w:rPr>
                  <w:rFonts w:hint="eastAsia"/>
                </w:rPr>
                <w:delText>表示</w:delText>
              </w:r>
              <w:r w:rsidR="00CA6F11" w:rsidRPr="001E0409" w:rsidDel="00EC60C0">
                <w:rPr>
                  <w:rFonts w:hint="eastAsia"/>
                </w:rPr>
                <w:delText>追踪结果中</w:delText>
              </w:r>
              <w:r w:rsidRPr="001E0409" w:rsidDel="00EC60C0">
                <w:rPr>
                  <w:rFonts w:hint="eastAsia"/>
                </w:rPr>
                <w:delText>不同的血管段，</w:delText>
              </w:r>
            </w:del>
            <w:del w:id="1724" w:author="chen siyuan" w:date="2022-02-22T21:38:00Z">
              <w:r w:rsidR="008F2DBA" w:rsidRPr="001E0409" w:rsidDel="008634B2">
                <w:rPr>
                  <w:rFonts w:hint="eastAsia"/>
                </w:rPr>
                <w:delText>而</w:delText>
              </w:r>
              <w:r w:rsidRPr="001E0409" w:rsidDel="008634B2">
                <w:rPr>
                  <w:rFonts w:hint="eastAsia"/>
                </w:rPr>
                <w:delText>血管段上的</w:delText>
              </w:r>
            </w:del>
            <w:del w:id="1725" w:author="chen siyuan" w:date="2022-02-28T21:07:00Z">
              <w:r w:rsidRPr="001E0409" w:rsidDel="00EC60C0">
                <w:rPr>
                  <w:rFonts w:hint="eastAsia"/>
                </w:rPr>
                <w:delText>不同颜色点表示</w:delText>
              </w:r>
            </w:del>
            <w:del w:id="1726" w:author="chen siyuan" w:date="2022-02-22T21:39:00Z">
              <w:r w:rsidRPr="001E0409" w:rsidDel="000C0A77">
                <w:rPr>
                  <w:rFonts w:hint="eastAsia"/>
                </w:rPr>
                <w:delText>两</w:delText>
              </w:r>
              <w:r w:rsidR="008F2DBA" w:rsidRPr="001E0409" w:rsidDel="000C0A77">
                <w:rPr>
                  <w:rFonts w:hint="eastAsia"/>
                </w:rPr>
                <w:delText>个</w:delText>
              </w:r>
              <w:r w:rsidRPr="001E0409" w:rsidDel="000C0A77">
                <w:rPr>
                  <w:rFonts w:hint="eastAsia"/>
                </w:rPr>
                <w:delText>片段</w:delText>
              </w:r>
            </w:del>
            <w:del w:id="1727" w:author="chen siyuan" w:date="2022-02-28T21:07:00Z">
              <w:r w:rsidRPr="001E0409" w:rsidDel="00EC60C0">
                <w:rPr>
                  <w:rFonts w:hint="eastAsia"/>
                </w:rPr>
                <w:delText>距离</w:delText>
              </w:r>
            </w:del>
            <w:del w:id="1728" w:author="chen siyuan" w:date="2022-02-22T21:39:00Z">
              <w:r w:rsidRPr="001E0409" w:rsidDel="000C0A77">
                <w:rPr>
                  <w:rFonts w:hint="eastAsia"/>
                </w:rPr>
                <w:delText>彼此</w:delText>
              </w:r>
            </w:del>
            <w:del w:id="1729" w:author="chen siyuan" w:date="2022-02-28T21:07:00Z">
              <w:r w:rsidRPr="001E0409" w:rsidDel="00EC60C0">
                <w:rPr>
                  <w:rFonts w:hint="eastAsia"/>
                </w:rPr>
                <w:delText>最近的两个点。如</w:delText>
              </w:r>
            </w:del>
            <w:del w:id="1730" w:author="chen siyuan" w:date="2022-02-22T21:39:00Z">
              <w:r w:rsidRPr="001E0409" w:rsidDel="00F50492">
                <w:rPr>
                  <w:rFonts w:hint="eastAsia"/>
                </w:rPr>
                <w:delText>左图</w:delText>
              </w:r>
            </w:del>
            <w:del w:id="1731" w:author="chen siyuan" w:date="2022-02-28T21:07:00Z">
              <w:r w:rsidRPr="001E0409" w:rsidDel="00EC60C0">
                <w:rPr>
                  <w:rFonts w:hint="eastAsia"/>
                </w:rPr>
                <w:delText>，类别</w:delText>
              </w:r>
            </w:del>
            <w:del w:id="1732" w:author="chen siyuan" w:date="2022-02-22T21:57:00Z">
              <w:r w:rsidRPr="001E0409" w:rsidDel="00CF24DD">
                <w:rPr>
                  <w:rFonts w:hint="eastAsia"/>
                </w:rPr>
                <w:delText>一</w:delText>
              </w:r>
            </w:del>
            <w:del w:id="1733" w:author="chen siyuan" w:date="2022-02-22T21:39:00Z">
              <w:r w:rsidRPr="001E0409" w:rsidDel="00B41383">
                <w:rPr>
                  <w:rFonts w:hint="eastAsia"/>
                </w:rPr>
                <w:delText>中</w:delText>
              </w:r>
            </w:del>
            <w:del w:id="1734" w:author="chen siyuan" w:date="2022-02-28T21:07:00Z">
              <w:r w:rsidRPr="001E0409" w:rsidDel="00EC60C0">
                <w:rPr>
                  <w:rFonts w:hint="eastAsia"/>
                </w:rPr>
                <w:delText>的两根血管距离近，且方向有一致性，</w:delText>
              </w:r>
              <w:r w:rsidR="00C210A4" w:rsidRPr="001E0409" w:rsidDel="00EC60C0">
                <w:rPr>
                  <w:rFonts w:hint="eastAsia"/>
                </w:rPr>
                <w:delText>是在</w:delText>
              </w:r>
            </w:del>
            <w:del w:id="1735" w:author="chen siyuan" w:date="2022-02-22T21:40:00Z">
              <w:r w:rsidR="00C210A4" w:rsidRPr="001E0409" w:rsidDel="00DD0E2E">
                <w:rPr>
                  <w:rFonts w:hint="eastAsia"/>
                </w:rPr>
                <w:delText>血管段之间</w:delText>
              </w:r>
            </w:del>
            <w:del w:id="1736" w:author="chen siyuan" w:date="2022-02-28T21:07:00Z">
              <w:r w:rsidR="00C210A4" w:rsidRPr="001E0409" w:rsidDel="00EC60C0">
                <w:rPr>
                  <w:rFonts w:hint="eastAsia"/>
                </w:rPr>
                <w:delText>断裂的。</w:delText>
              </w:r>
              <w:r w:rsidRPr="001E0409" w:rsidDel="00EC60C0">
                <w:rPr>
                  <w:rFonts w:hint="eastAsia"/>
                </w:rPr>
                <w:delText>而类别</w:delText>
              </w:r>
            </w:del>
            <w:del w:id="1737" w:author="chen siyuan" w:date="2022-02-22T21:57:00Z">
              <w:r w:rsidRPr="001E0409" w:rsidDel="00CF24DD">
                <w:rPr>
                  <w:rFonts w:hint="eastAsia"/>
                </w:rPr>
                <w:delText>二</w:delText>
              </w:r>
            </w:del>
            <w:del w:id="1738" w:author="chen siyuan" w:date="2022-02-28T21:07:00Z">
              <w:r w:rsidRPr="001E0409" w:rsidDel="00EC60C0">
                <w:rPr>
                  <w:rFonts w:hint="eastAsia"/>
                </w:rPr>
                <w:delText>的血管对虽然方向</w:delText>
              </w:r>
            </w:del>
            <w:del w:id="1739" w:author="chen siyuan" w:date="2022-02-22T21:40:00Z">
              <w:r w:rsidRPr="001E0409" w:rsidDel="006567FA">
                <w:rPr>
                  <w:rFonts w:hint="eastAsia"/>
                </w:rPr>
                <w:delText>并不</w:delText>
              </w:r>
            </w:del>
            <w:del w:id="1740" w:author="chen siyuan" w:date="2022-02-28T21:07:00Z">
              <w:r w:rsidRPr="001E0409" w:rsidDel="00EC60C0">
                <w:rPr>
                  <w:rFonts w:hint="eastAsia"/>
                </w:rPr>
                <w:delText>一致，但仍呈逼近趋势</w:delText>
              </w:r>
              <w:r w:rsidR="00186C63" w:rsidRPr="001E0409" w:rsidDel="00EC60C0">
                <w:rPr>
                  <w:rFonts w:hint="eastAsia"/>
                </w:rPr>
                <w:delText>，是在分叉处断开的</w:delText>
              </w:r>
              <w:r w:rsidRPr="001E0409" w:rsidDel="00EC60C0">
                <w:rPr>
                  <w:rFonts w:hint="eastAsia"/>
                </w:rPr>
                <w:delText>。</w:delText>
              </w:r>
            </w:del>
          </w:p>
          <w:p w14:paraId="6AF1D011" w14:textId="592DEF19" w:rsidR="002D2695" w:rsidRPr="001E0409" w:rsidDel="00EC60C0" w:rsidRDefault="002D2695" w:rsidP="001B351F">
            <w:pPr>
              <w:spacing w:line="312" w:lineRule="auto"/>
              <w:ind w:firstLineChars="200" w:firstLine="420"/>
              <w:rPr>
                <w:del w:id="1741" w:author="chen siyuan" w:date="2022-02-28T21:07:00Z"/>
              </w:rPr>
            </w:pPr>
            <w:del w:id="1742" w:author="chen siyuan" w:date="2022-02-28T21:07:00Z">
              <w:r w:rsidRPr="001E0409" w:rsidDel="00EC60C0">
                <w:rPr>
                  <w:rFonts w:hint="eastAsia"/>
                </w:rPr>
                <w:delText>基于</w:delText>
              </w:r>
              <w:r w:rsidR="001C438E" w:rsidRPr="001E0409" w:rsidDel="00EC60C0">
                <w:rPr>
                  <w:rFonts w:hint="eastAsia"/>
                </w:rPr>
                <w:delText>上述</w:delText>
              </w:r>
              <w:r w:rsidRPr="001E0409" w:rsidDel="00EC60C0">
                <w:rPr>
                  <w:rFonts w:hint="eastAsia"/>
                </w:rPr>
                <w:delText>规律，</w:delText>
              </w:r>
            </w:del>
            <w:del w:id="1743" w:author="chen siyuan" w:date="2022-02-22T21:33:00Z">
              <w:r w:rsidR="0031030C" w:rsidRPr="001E0409" w:rsidDel="009F2CC9">
                <w:rPr>
                  <w:rFonts w:hint="eastAsia"/>
                </w:rPr>
                <w:delText>这里</w:delText>
              </w:r>
            </w:del>
            <w:del w:id="1744" w:author="chen siyuan" w:date="2022-02-28T21:07:00Z">
              <w:r w:rsidR="00264B45" w:rsidRPr="001E0409" w:rsidDel="00EC60C0">
                <w:rPr>
                  <w:rFonts w:hint="eastAsia"/>
                </w:rPr>
                <w:delText>初步检测的思路是：在追踪结果中先沿血管端点查找距离小于</w:delText>
              </w:r>
              <w:r w:rsidR="00EA0A06" w:rsidRPr="001E0409" w:rsidDel="00EC60C0">
                <w:rPr>
                  <w:position w:val="-10"/>
                  <w:rPrChange w:id="1745" w:author="chen siyuan" w:date="2022-03-03T16:43:00Z">
                    <w:rPr>
                      <w:position w:val="-10"/>
                    </w:rPr>
                  </w:rPrChange>
                </w:rPr>
                <w:object w:dxaOrig="191" w:dyaOrig="297" w14:anchorId="44F2532B">
                  <v:shape id="_x0000_i1105" type="#_x0000_t75" style="width:9.4pt;height:14.15pt" o:ole="">
                    <v:imagedata r:id="rId18" o:title=""/>
                  </v:shape>
                  <o:OLEObject Type="Embed" ProgID="Equation.AxMath" ShapeID="_x0000_i1105" DrawAspect="Content" ObjectID="_1707977384" r:id="rId130"/>
                </w:object>
              </w:r>
              <w:r w:rsidR="00264B45" w:rsidRPr="001E0409" w:rsidDel="00EC60C0">
                <w:rPr>
                  <w:rFonts w:hint="eastAsia"/>
                </w:rPr>
                <w:delText>的其他血管，认为它们之间存在</w:delText>
              </w:r>
              <w:r w:rsidR="00030A34" w:rsidRPr="001E0409" w:rsidDel="00EC60C0">
                <w:rPr>
                  <w:rFonts w:hint="eastAsia"/>
                </w:rPr>
                <w:delText>可能的</w:delText>
              </w:r>
              <w:r w:rsidR="00264B45" w:rsidRPr="001E0409" w:rsidDel="00EC60C0">
                <w:rPr>
                  <w:rFonts w:hint="eastAsia"/>
                </w:rPr>
                <w:delText>连接关系</w:delText>
              </w:r>
            </w:del>
            <w:del w:id="1746" w:author="chen siyuan" w:date="2022-02-22T21:41:00Z">
              <w:r w:rsidR="00264B45" w:rsidRPr="001E0409" w:rsidDel="00D37F79">
                <w:rPr>
                  <w:rFonts w:hint="eastAsia"/>
                </w:rPr>
                <w:delText>。</w:delText>
              </w:r>
              <w:r w:rsidR="007119A5" w:rsidRPr="001E0409" w:rsidDel="00EA0A06">
                <w:rPr>
                  <w:rFonts w:hint="eastAsia"/>
                </w:rPr>
                <w:delText>我们</w:delText>
              </w:r>
              <w:r w:rsidR="001C438E" w:rsidRPr="001E0409" w:rsidDel="00EA0A06">
                <w:rPr>
                  <w:rFonts w:hint="eastAsia"/>
                </w:rPr>
                <w:delText>设置</w:delText>
              </w:r>
              <w:r w:rsidR="009B1D79" w:rsidRPr="001E0409" w:rsidDel="00EA0A06">
                <w:rPr>
                  <w:rFonts w:hint="eastAsia"/>
                </w:rPr>
                <w:delText>距离阈值</w:delText>
              </w:r>
              <w:r w:rsidR="008D29F9" w:rsidRPr="001E0409" w:rsidDel="00EA0A06">
                <w:rPr>
                  <w:position w:val="-9"/>
                  <w:rPrChange w:id="1747" w:author="chen siyuan" w:date="2022-03-03T16:43:00Z">
                    <w:rPr>
                      <w:position w:val="-9"/>
                    </w:rPr>
                  </w:rPrChange>
                </w:rPr>
                <w:object w:dxaOrig="172" w:dyaOrig="268" w14:anchorId="2C746258">
                  <v:shape id="_x0000_i1106" type="#_x0000_t75" style="width:9.4pt;height:13pt" o:ole="">
                    <v:imagedata r:id="rId131" o:title=""/>
                  </v:shape>
                  <o:OLEObject Type="Embed" ProgID="Equation.AxMath" ShapeID="_x0000_i1106" DrawAspect="Content" ObjectID="_1707977385" r:id="rId132"/>
                </w:object>
              </w:r>
              <w:r w:rsidR="009B1D79" w:rsidRPr="001E0409" w:rsidDel="00EA0A06">
                <w:rPr>
                  <w:rFonts w:hint="eastAsia"/>
                </w:rPr>
                <w:delText>为</w:delText>
              </w:r>
              <w:r w:rsidR="002F6826" w:rsidRPr="001E0409" w:rsidDel="00EA0A06">
                <w:delText>5.12</w:delText>
              </w:r>
              <w:r w:rsidR="00E63AA0" w:rsidRPr="001E0409" w:rsidDel="00EA0A06">
                <w:rPr>
                  <w:position w:val="-10"/>
                  <w:rPrChange w:id="1748" w:author="chen siyuan" w:date="2022-03-03T16:43:00Z">
                    <w:rPr>
                      <w:position w:val="-10"/>
                    </w:rPr>
                  </w:rPrChange>
                </w:rPr>
                <w:object w:dxaOrig="340" w:dyaOrig="297" w14:anchorId="37AB5C4E">
                  <v:shape id="_x0000_i1107" type="#_x0000_t75" style="width:16.35pt;height:14.15pt" o:ole="">
                    <v:imagedata r:id="rId128" o:title=""/>
                  </v:shape>
                  <o:OLEObject Type="Embed" ProgID="Equation.AxMath" ShapeID="_x0000_i1107" DrawAspect="Content" ObjectID="_1707977386" r:id="rId133"/>
                </w:object>
              </w:r>
            </w:del>
            <w:del w:id="1749" w:author="chen siyuan" w:date="2022-02-28T21:07:00Z">
              <w:r w:rsidR="005752EA" w:rsidRPr="001E0409" w:rsidDel="00EC60C0">
                <w:rPr>
                  <w:rFonts w:hint="eastAsia"/>
                </w:rPr>
                <w:delText>。</w:delText>
              </w:r>
              <w:r w:rsidR="00F00042" w:rsidRPr="001E0409" w:rsidDel="00EC60C0">
                <w:rPr>
                  <w:rFonts w:hint="eastAsia"/>
                </w:rPr>
                <w:delText>例如</w:delText>
              </w:r>
              <w:r w:rsidR="00096BA1" w:rsidRPr="001E0409" w:rsidDel="00EC60C0">
                <w:rPr>
                  <w:rFonts w:hint="eastAsia"/>
                </w:rPr>
                <w:delText>追踪结果中有</w:delText>
              </w:r>
              <w:r w:rsidR="00772716" w:rsidRPr="001E0409" w:rsidDel="00EC60C0">
                <w:rPr>
                  <w:rPrChange w:id="1750" w:author="chen siyuan" w:date="2022-03-03T16:43:00Z">
                    <w:rPr/>
                  </w:rPrChange>
                </w:rPr>
                <w:fldChar w:fldCharType="begin"/>
              </w:r>
              <w:r w:rsidR="00772716" w:rsidRPr="001E0409" w:rsidDel="00EC60C0">
                <w:rPr>
                  <w:rPrChange w:id="1751" w:author="chen siyuan" w:date="2022-03-03T16:43:00Z">
                    <w:rPr/>
                  </w:rPrChange>
                </w:rPr>
                <w:fldChar w:fldCharType="end"/>
              </w:r>
            </w:del>
            <w:del w:id="1752" w:author="chen siyuan" w:date="2022-02-22T21:42:00Z">
              <w:r w:rsidR="00096BA1" w:rsidRPr="001E0409" w:rsidDel="00772716">
                <w:delText>I</w:delText>
              </w:r>
            </w:del>
            <w:del w:id="1753" w:author="chen siyuan" w:date="2022-02-28T21:07:00Z">
              <w:r w:rsidR="00096BA1" w:rsidRPr="001E0409" w:rsidDel="00EC60C0">
                <w:rPr>
                  <w:rFonts w:hint="eastAsia"/>
                </w:rPr>
                <w:delText>个血管片段，</w:delText>
              </w:r>
              <w:r w:rsidR="00DB77E2" w:rsidRPr="001E0409" w:rsidDel="00EC60C0">
                <w:rPr>
                  <w:rFonts w:hint="eastAsia"/>
                </w:rPr>
                <w:delText>令</w:delText>
              </w:r>
              <w:r w:rsidR="008D29F9" w:rsidRPr="001E0409" w:rsidDel="00EC60C0">
                <w:rPr>
                  <w:position w:val="-9"/>
                  <w:rPrChange w:id="1754" w:author="chen siyuan" w:date="2022-03-03T16:43:00Z">
                    <w:rPr>
                      <w:position w:val="-9"/>
                    </w:rPr>
                  </w:rPrChange>
                </w:rPr>
                <w:object w:dxaOrig="194" w:dyaOrig="269" w14:anchorId="3F9B7E2D">
                  <v:shape id="_x0000_i1108" type="#_x0000_t75" style="width:9.4pt;height:13pt" o:ole="">
                    <v:imagedata r:id="rId22" o:title=""/>
                  </v:shape>
                  <o:OLEObject Type="Embed" ProgID="Equation.AxMath" ShapeID="_x0000_i1108" DrawAspect="Content" ObjectID="_1707977387" r:id="rId134"/>
                </w:object>
              </w:r>
              <w:r w:rsidR="00DB77E2" w:rsidRPr="001E0409" w:rsidDel="00EC60C0">
                <w:rPr>
                  <w:rFonts w:hint="eastAsia"/>
                </w:rPr>
                <w:delText>表示血管段（</w:delText>
              </w:r>
              <w:r w:rsidR="008D29F9" w:rsidRPr="001E0409" w:rsidDel="00EC60C0">
                <w:rPr>
                  <w:position w:val="-9"/>
                  <w:rPrChange w:id="1755" w:author="chen siyuan" w:date="2022-03-03T16:43:00Z">
                    <w:rPr>
                      <w:position w:val="-9"/>
                    </w:rPr>
                  </w:rPrChange>
                </w:rPr>
                <w:object w:dxaOrig="1326" w:dyaOrig="278" w14:anchorId="2C2EED4B">
                  <v:shape id="_x0000_i1109" type="#_x0000_t75" style="width:65.5pt;height:14.15pt" o:ole="">
                    <v:imagedata r:id="rId24" o:title=""/>
                  </v:shape>
                  <o:OLEObject Type="Embed" ProgID="Equation.AxMath" ShapeID="_x0000_i1109" DrawAspect="Content" ObjectID="_1707977388" r:id="rId135"/>
                </w:object>
              </w:r>
              <w:r w:rsidR="00DB77E2" w:rsidRPr="001E0409" w:rsidDel="00EC60C0">
                <w:rPr>
                  <w:rFonts w:hint="eastAsia"/>
                </w:rPr>
                <w:delText>）。</w:delText>
              </w:r>
              <w:r w:rsidR="000F6C76" w:rsidRPr="001E0409" w:rsidDel="00EC60C0">
                <w:rPr>
                  <w:rFonts w:hint="eastAsia"/>
                </w:rPr>
                <w:delText>对</w:delText>
              </w:r>
              <w:r w:rsidRPr="001E0409" w:rsidDel="00EC60C0">
                <w:rPr>
                  <w:rFonts w:hint="eastAsia"/>
                </w:rPr>
                <w:delText>血管段</w:delText>
              </w:r>
              <w:r w:rsidR="00C05894" w:rsidRPr="001E0409" w:rsidDel="00EC60C0">
                <w:rPr>
                  <w:position w:val="-10"/>
                  <w:rPrChange w:id="1756" w:author="chen siyuan" w:date="2022-03-03T16:43:00Z">
                    <w:rPr>
                      <w:position w:val="-10"/>
                    </w:rPr>
                  </w:rPrChange>
                </w:rPr>
                <w:object w:dxaOrig="215" w:dyaOrig="299" w14:anchorId="082C2779">
                  <v:shape id="_x0000_i1110" type="#_x0000_t75" style="width:11.2pt;height:14.15pt" o:ole="">
                    <v:imagedata r:id="rId26" o:title=""/>
                  </v:shape>
                  <o:OLEObject Type="Embed" ProgID="Equation.AxMath" ShapeID="_x0000_i1110" DrawAspect="Content" ObjectID="_1707977389" r:id="rId136"/>
                </w:object>
              </w:r>
              <w:r w:rsidRPr="001E0409" w:rsidDel="00EC60C0">
                <w:rPr>
                  <w:rFonts w:hint="eastAsia"/>
                </w:rPr>
                <w:delText>，先从追踪结果中找出</w:delText>
              </w:r>
              <w:r w:rsidRPr="001E0409" w:rsidDel="00EC60C0">
                <w:rPr>
                  <w:position w:val="-10"/>
                  <w:rPrChange w:id="1757" w:author="chen siyuan" w:date="2022-03-03T16:43:00Z">
                    <w:rPr>
                      <w:position w:val="-10"/>
                    </w:rPr>
                  </w:rPrChange>
                </w:rPr>
                <w:object w:dxaOrig="215" w:dyaOrig="299" w14:anchorId="20F31531">
                  <v:shape id="_x0000_i1111" type="#_x0000_t75" style="width:11.2pt;height:14.15pt" o:ole="">
                    <v:imagedata r:id="rId28" o:title=""/>
                  </v:shape>
                  <o:OLEObject Type="Embed" ProgID="Equation.AxMath" ShapeID="_x0000_i1111" DrawAspect="Content" ObjectID="_1707977390" r:id="rId137"/>
                </w:object>
              </w:r>
              <w:r w:rsidRPr="001E0409" w:rsidDel="00EC60C0">
                <w:rPr>
                  <w:rFonts w:hint="eastAsia"/>
                </w:rPr>
                <w:delText>的所有端点</w:delText>
              </w:r>
              <w:r w:rsidR="005C5A79" w:rsidRPr="001E0409" w:rsidDel="00EC60C0">
                <w:rPr>
                  <w:position w:val="-9"/>
                  <w:rPrChange w:id="1758" w:author="chen siyuan" w:date="2022-03-03T16:43:00Z">
                    <w:rPr>
                      <w:position w:val="-9"/>
                    </w:rPr>
                  </w:rPrChange>
                </w:rPr>
                <w:object w:dxaOrig="1281" w:dyaOrig="282" w14:anchorId="2880B02D">
                  <v:shape id="_x0000_i1112" type="#_x0000_t75" style="width:63.05pt;height:14.15pt" o:ole="">
                    <v:imagedata r:id="rId30" o:title=""/>
                  </v:shape>
                  <o:OLEObject Type="Embed" ProgID="Equation.AxMath" ShapeID="_x0000_i1112" DrawAspect="Content" ObjectID="_1707977391" r:id="rId138"/>
                </w:object>
              </w:r>
            </w:del>
            <w:del w:id="1759" w:author="chen siyuan" w:date="2022-02-22T21:49:00Z">
              <w:r w:rsidRPr="001E0409" w:rsidDel="00C4071D">
                <w:rPr>
                  <w:rFonts w:hint="eastAsia"/>
                </w:rPr>
                <w:delText>，</w:delText>
              </w:r>
            </w:del>
            <w:del w:id="1760" w:author="chen siyuan" w:date="2022-02-28T21:07:00Z">
              <w:r w:rsidR="00974D23" w:rsidRPr="001E0409" w:rsidDel="00EC60C0">
                <w:rPr>
                  <w:rFonts w:hint="eastAsia"/>
                </w:rPr>
                <w:delText>对每个端点</w:delText>
              </w:r>
              <w:r w:rsidR="00720CAC" w:rsidRPr="001E0409" w:rsidDel="00EC60C0">
                <w:rPr>
                  <w:position w:val="-10"/>
                  <w:rPrChange w:id="1761" w:author="chen siyuan" w:date="2022-03-03T16:43:00Z">
                    <w:rPr>
                      <w:position w:val="-10"/>
                    </w:rPr>
                  </w:rPrChange>
                </w:rPr>
                <w:object w:dxaOrig="174" w:dyaOrig="299" w14:anchorId="1F5A74BA">
                  <v:shape id="_x0000_i1113" type="#_x0000_t75" style="width:8.95pt;height:14.15pt" o:ole="">
                    <v:imagedata r:id="rId32" o:title=""/>
                  </v:shape>
                  <o:OLEObject Type="Embed" ProgID="Equation.AxMath" ShapeID="_x0000_i1113" DrawAspect="Content" ObjectID="_1707977392" r:id="rId139"/>
                </w:object>
              </w:r>
            </w:del>
            <w:del w:id="1762" w:author="chen siyuan" w:date="2022-02-22T21:49:00Z">
              <w:r w:rsidR="00974D23" w:rsidRPr="001E0409" w:rsidDel="00C4071D">
                <w:rPr>
                  <w:rFonts w:hint="eastAsia"/>
                </w:rPr>
                <w:delText>，</w:delText>
              </w:r>
            </w:del>
            <w:del w:id="1763" w:author="chen siyuan" w:date="2022-02-28T21:07:00Z">
              <w:r w:rsidRPr="001E0409" w:rsidDel="00EC60C0">
                <w:rPr>
                  <w:rFonts w:hint="eastAsia"/>
                </w:rPr>
                <w:delText>寻找</w:delText>
              </w:r>
              <w:r w:rsidR="00DD1F20" w:rsidRPr="001E0409" w:rsidDel="00EC60C0">
                <w:rPr>
                  <w:rPrChange w:id="1764" w:author="chen siyuan" w:date="2022-03-03T16:43:00Z">
                    <w:rPr/>
                  </w:rPrChange>
                </w:rPr>
                <w:fldChar w:fldCharType="begin"/>
              </w:r>
              <w:r w:rsidR="00DD1F20" w:rsidRPr="001E0409" w:rsidDel="00EC60C0">
                <w:rPr>
                  <w:rPrChange w:id="1765" w:author="chen siyuan" w:date="2022-03-03T16:43:00Z">
                    <w:rPr/>
                  </w:rPrChange>
                </w:rPr>
                <w:fldChar w:fldCharType="end"/>
              </w:r>
            </w:del>
            <w:del w:id="1766" w:author="chen siyuan" w:date="2022-02-22T21:45:00Z">
              <w:r w:rsidR="00974D23" w:rsidRPr="001E0409" w:rsidDel="00DD1F20">
                <w:delText>2.56</w:delText>
              </w:r>
              <w:r w:rsidR="00974D23" w:rsidRPr="001E0409" w:rsidDel="00DD1F20">
                <w:rPr>
                  <w:rFonts w:hint="eastAsia"/>
                </w:rPr>
                <w:delText>微米范围内</w:delText>
              </w:r>
            </w:del>
            <w:del w:id="1767" w:author="chen siyuan" w:date="2022-02-28T21:07:00Z">
              <w:r w:rsidR="00974D23" w:rsidRPr="001E0409" w:rsidDel="00EC60C0">
                <w:rPr>
                  <w:rFonts w:hint="eastAsia"/>
                </w:rPr>
                <w:delText>的</w:delText>
              </w:r>
              <w:r w:rsidRPr="001E0409" w:rsidDel="00EC60C0">
                <w:rPr>
                  <w:rFonts w:hint="eastAsia"/>
                </w:rPr>
                <w:delText>血管段</w:delText>
              </w:r>
              <w:r w:rsidR="00972F64" w:rsidRPr="001E0409" w:rsidDel="00EC60C0">
                <w:rPr>
                  <w:position w:val="-10"/>
                  <w:rPrChange w:id="1768" w:author="chen siyuan" w:date="2022-03-03T16:43:00Z">
                    <w:rPr>
                      <w:position w:val="-10"/>
                    </w:rPr>
                  </w:rPrChange>
                </w:rPr>
                <w:object w:dxaOrig="234" w:dyaOrig="299" w14:anchorId="08DB9CF3">
                  <v:shape id="_x0000_i1114" type="#_x0000_t75" style="width:11.2pt;height:14.15pt" o:ole="">
                    <v:imagedata r:id="rId35" o:title=""/>
                  </v:shape>
                  <o:OLEObject Type="Embed" ProgID="Equation.AxMath" ShapeID="_x0000_i1114" DrawAspect="Content" ObjectID="_1707977393" r:id="rId140"/>
                </w:object>
              </w:r>
              <w:r w:rsidR="00922796" w:rsidRPr="001E0409" w:rsidDel="00EC60C0">
                <w:rPr>
                  <w:rFonts w:hint="eastAsia"/>
                </w:rPr>
                <w:delText>，</w:delText>
              </w:r>
              <w:r w:rsidR="000401C0" w:rsidRPr="001E0409" w:rsidDel="00EC60C0">
                <w:rPr>
                  <w:rFonts w:hint="eastAsia"/>
                </w:rPr>
                <w:delText>生成</w:delText>
              </w:r>
              <w:r w:rsidR="00665805" w:rsidRPr="001E0409" w:rsidDel="00EC60C0">
                <w:rPr>
                  <w:position w:val="-10"/>
                  <w:rPrChange w:id="1769" w:author="chen siyuan" w:date="2022-03-03T16:43:00Z">
                    <w:rPr>
                      <w:position w:val="-10"/>
                    </w:rPr>
                  </w:rPrChange>
                </w:rPr>
                <w:object w:dxaOrig="174" w:dyaOrig="299" w14:anchorId="52CD98CD">
                  <v:shape id="_x0000_i1115" type="#_x0000_t75" style="width:8.95pt;height:14.15pt" o:ole="">
                    <v:imagedata r:id="rId32" o:title=""/>
                  </v:shape>
                  <o:OLEObject Type="Embed" ProgID="Equation.AxMath" ShapeID="_x0000_i1115" DrawAspect="Content" ObjectID="_1707977394" r:id="rId141"/>
                </w:object>
              </w:r>
              <w:r w:rsidR="00265E97" w:rsidRPr="001E0409" w:rsidDel="00EC60C0">
                <w:rPr>
                  <w:rFonts w:hint="eastAsia"/>
                </w:rPr>
                <w:delText>的</w:delText>
              </w:r>
              <w:r w:rsidR="00972F64" w:rsidRPr="001E0409" w:rsidDel="00EC60C0">
                <w:rPr>
                  <w:rFonts w:hint="eastAsia"/>
                </w:rPr>
                <w:delText>候选</w:delText>
              </w:r>
              <w:r w:rsidR="00922796" w:rsidRPr="001E0409" w:rsidDel="00EC60C0">
                <w:rPr>
                  <w:rFonts w:hint="eastAsia"/>
                </w:rPr>
                <w:delText>集合</w:delText>
              </w:r>
              <w:r w:rsidR="007C663D" w:rsidRPr="001E0409" w:rsidDel="00EC60C0">
                <w:rPr>
                  <w:position w:val="-10"/>
                  <w:rPrChange w:id="1770" w:author="chen siyuan" w:date="2022-03-03T16:43:00Z">
                    <w:rPr>
                      <w:position w:val="-10"/>
                    </w:rPr>
                  </w:rPrChange>
                </w:rPr>
                <w:object w:dxaOrig="2674" w:dyaOrig="293" w14:anchorId="28DE08D6">
                  <v:shape id="_x0000_i1116" type="#_x0000_t75" style="width:134.15pt;height:14.6pt" o:ole="">
                    <v:imagedata r:id="rId38" o:title=""/>
                  </v:shape>
                  <o:OLEObject Type="Embed" ProgID="Equation.AxMath" ShapeID="_x0000_i1116" DrawAspect="Content" ObjectID="_1707977395" r:id="rId142"/>
                </w:object>
              </w:r>
              <w:r w:rsidR="00922796" w:rsidRPr="001E0409" w:rsidDel="00EC60C0">
                <w:rPr>
                  <w:rFonts w:hint="eastAsia"/>
                </w:rPr>
                <w:delText>。其中</w:delText>
              </w:r>
              <w:r w:rsidR="00C31892" w:rsidRPr="001E0409" w:rsidDel="00EC60C0">
                <w:rPr>
                  <w:rFonts w:hint="eastAsia"/>
                </w:rPr>
                <w:delText>每个元素表示一个连接对，</w:delText>
              </w:r>
              <w:r w:rsidR="00B544ED" w:rsidRPr="001E0409" w:rsidDel="00EC60C0">
                <w:rPr>
                  <w:position w:val="-10"/>
                  <w:rPrChange w:id="1771" w:author="chen siyuan" w:date="2022-03-03T16:43:00Z">
                    <w:rPr>
                      <w:position w:val="-10"/>
                    </w:rPr>
                  </w:rPrChange>
                </w:rPr>
                <w:object w:dxaOrig="189" w:dyaOrig="299" w14:anchorId="3711569A">
                  <v:shape id="_x0000_i1117" type="#_x0000_t75" style="width:9.4pt;height:14.15pt" o:ole="">
                    <v:imagedata r:id="rId40" o:title=""/>
                  </v:shape>
                  <o:OLEObject Type="Embed" ProgID="Equation.AxMath" ShapeID="_x0000_i1117" DrawAspect="Content" ObjectID="_1707977396" r:id="rId143"/>
                </w:object>
              </w:r>
              <w:r w:rsidR="00922796" w:rsidRPr="001E0409" w:rsidDel="00EC60C0">
                <w:rPr>
                  <w:rFonts w:hint="eastAsia"/>
                </w:rPr>
                <w:delText>是</w:delText>
              </w:r>
              <w:r w:rsidR="00772716" w:rsidRPr="001E0409" w:rsidDel="00EC60C0">
                <w:rPr>
                  <w:position w:val="-9"/>
                  <w:rPrChange w:id="1772" w:author="chen siyuan" w:date="2022-03-03T16:43:00Z">
                    <w:rPr>
                      <w:position w:val="-9"/>
                    </w:rPr>
                  </w:rPrChange>
                </w:rPr>
                <w:object w:dxaOrig="211" w:dyaOrig="269" w14:anchorId="751E069E">
                  <v:shape id="_x0000_i1118" type="#_x0000_t75" style="width:9.4pt;height:13pt" o:ole="">
                    <v:imagedata r:id="rId42" o:title=""/>
                  </v:shape>
                  <o:OLEObject Type="Embed" ProgID="Equation.AxMath" ShapeID="_x0000_i1118" DrawAspect="Content" ObjectID="_1707977397" r:id="rId144"/>
                </w:object>
              </w:r>
              <w:r w:rsidR="00922796" w:rsidRPr="001E0409" w:rsidDel="00EC60C0">
                <w:rPr>
                  <w:rFonts w:hint="eastAsia"/>
                </w:rPr>
                <w:delText>中</w:delText>
              </w:r>
              <w:r w:rsidR="001444D5" w:rsidRPr="001E0409" w:rsidDel="00EC60C0">
                <w:rPr>
                  <w:rFonts w:hint="eastAsia"/>
                </w:rPr>
                <w:delText>离</w:delText>
              </w:r>
              <w:r w:rsidR="00B544ED" w:rsidRPr="001E0409" w:rsidDel="00EC60C0">
                <w:rPr>
                  <w:position w:val="-10"/>
                  <w:rPrChange w:id="1773" w:author="chen siyuan" w:date="2022-03-03T16:43:00Z">
                    <w:rPr>
                      <w:position w:val="-10"/>
                    </w:rPr>
                  </w:rPrChange>
                </w:rPr>
                <w:object w:dxaOrig="192" w:dyaOrig="299" w14:anchorId="6BA2003A">
                  <v:shape id="_x0000_i1119" type="#_x0000_t75" style="width:9.4pt;height:14.15pt" o:ole="">
                    <v:imagedata r:id="rId44" o:title=""/>
                  </v:shape>
                  <o:OLEObject Type="Embed" ProgID="Equation.AxMath" ShapeID="_x0000_i1119" DrawAspect="Content" ObjectID="_1707977398" r:id="rId145"/>
                </w:object>
              </w:r>
              <w:r w:rsidR="0000413E" w:rsidRPr="001E0409" w:rsidDel="00EC60C0">
                <w:rPr>
                  <w:rFonts w:hint="eastAsia"/>
                </w:rPr>
                <w:delText>最近</w:delText>
              </w:r>
              <w:r w:rsidR="001444D5" w:rsidRPr="001E0409" w:rsidDel="00EC60C0">
                <w:rPr>
                  <w:rFonts w:hint="eastAsia"/>
                </w:rPr>
                <w:delText>的</w:delText>
              </w:r>
              <w:r w:rsidR="00720CAC" w:rsidRPr="001E0409" w:rsidDel="00EC60C0">
                <w:rPr>
                  <w:rFonts w:hint="eastAsia"/>
                </w:rPr>
                <w:delText>点</w:delText>
              </w:r>
              <w:r w:rsidR="00972F64" w:rsidRPr="001E0409" w:rsidDel="00EC60C0">
                <w:rPr>
                  <w:rFonts w:hint="eastAsia"/>
                </w:rPr>
                <w:delText>。遍历</w:delText>
              </w:r>
              <w:r w:rsidR="00D16506" w:rsidRPr="001E0409" w:rsidDel="00EC60C0">
                <w:rPr>
                  <w:rFonts w:hint="eastAsia"/>
                </w:rPr>
                <w:delText>端点集合</w:delText>
              </w:r>
              <w:r w:rsidR="00772716" w:rsidRPr="001E0409" w:rsidDel="00EC60C0">
                <w:rPr>
                  <w:position w:val="-9"/>
                  <w:rPrChange w:id="1774" w:author="chen siyuan" w:date="2022-03-03T16:43:00Z">
                    <w:rPr>
                      <w:position w:val="-9"/>
                    </w:rPr>
                  </w:rPrChange>
                </w:rPr>
                <w:object w:dxaOrig="217" w:dyaOrig="269" w14:anchorId="781AC5D7">
                  <v:shape id="_x0000_i1120" type="#_x0000_t75" style="width:10.75pt;height:13pt" o:ole="">
                    <v:imagedata r:id="rId46" o:title=""/>
                  </v:shape>
                  <o:OLEObject Type="Embed" ProgID="Equation.AxMath" ShapeID="_x0000_i1120" DrawAspect="Content" ObjectID="_1707977399" r:id="rId146"/>
                </w:object>
              </w:r>
              <w:r w:rsidR="00463E9C" w:rsidRPr="001E0409" w:rsidDel="00EC60C0">
                <w:rPr>
                  <w:rFonts w:hint="eastAsia"/>
                </w:rPr>
                <w:delText>的所有点</w:delText>
              </w:r>
              <w:r w:rsidR="00972F64" w:rsidRPr="001E0409" w:rsidDel="00EC60C0">
                <w:rPr>
                  <w:rFonts w:hint="eastAsia"/>
                </w:rPr>
                <w:delText>，合并</w:delText>
              </w:r>
            </w:del>
            <w:del w:id="1775" w:author="chen siyuan" w:date="2022-02-22T21:51:00Z">
              <w:r w:rsidR="00972F64" w:rsidRPr="001E0409" w:rsidDel="007C663D">
                <w:rPr>
                  <w:rFonts w:hint="eastAsia"/>
                </w:rPr>
                <w:delText>每个端点</w:delText>
              </w:r>
              <w:r w:rsidR="00265E97" w:rsidRPr="001E0409" w:rsidDel="007C663D">
                <w:rPr>
                  <w:position w:val="-10"/>
                  <w:rPrChange w:id="1776" w:author="chen siyuan" w:date="2022-03-03T16:43:00Z">
                    <w:rPr>
                      <w:position w:val="-10"/>
                    </w:rPr>
                  </w:rPrChange>
                </w:rPr>
                <w:object w:dxaOrig="174" w:dyaOrig="299" w14:anchorId="21FED76C">
                  <v:shape id="_x0000_i1121" type="#_x0000_t75" style="width:8.95pt;height:14.15pt" o:ole="">
                    <v:imagedata r:id="rId32" o:title=""/>
                  </v:shape>
                  <o:OLEObject Type="Embed" ProgID="Equation.AxMath" ShapeID="_x0000_i1121" DrawAspect="Content" ObjectID="_1707977400" r:id="rId147"/>
                </w:object>
              </w:r>
              <w:r w:rsidR="00972F64" w:rsidRPr="001E0409" w:rsidDel="007C663D">
                <w:rPr>
                  <w:rFonts w:hint="eastAsia"/>
                </w:rPr>
                <w:delText>的</w:delText>
              </w:r>
            </w:del>
            <w:del w:id="1777" w:author="chen siyuan" w:date="2022-02-28T21:07:00Z">
              <w:r w:rsidR="00972F64" w:rsidRPr="001E0409" w:rsidDel="00EC60C0">
                <w:rPr>
                  <w:rFonts w:hint="eastAsia"/>
                </w:rPr>
                <w:delText>候选集合</w:delText>
              </w:r>
              <w:r w:rsidR="00DB77E2" w:rsidRPr="001E0409" w:rsidDel="00EC60C0">
                <w:rPr>
                  <w:position w:val="-10"/>
                  <w:rPrChange w:id="1778" w:author="chen siyuan" w:date="2022-03-03T16:43:00Z">
                    <w:rPr>
                      <w:position w:val="-10"/>
                    </w:rPr>
                  </w:rPrChange>
                </w:rPr>
                <w:object w:dxaOrig="175" w:dyaOrig="299" w14:anchorId="19CAA521">
                  <v:shape id="_x0000_i1122" type="#_x0000_t75" style="width:8.95pt;height:14.15pt" o:ole="">
                    <v:imagedata r:id="rId48" o:title=""/>
                  </v:shape>
                  <o:OLEObject Type="Embed" ProgID="Equation.AxMath" ShapeID="_x0000_i1122" DrawAspect="Content" ObjectID="_1707977401" r:id="rId148"/>
                </w:object>
              </w:r>
              <w:r w:rsidR="00DB77E2" w:rsidRPr="001E0409" w:rsidDel="00EC60C0">
                <w:rPr>
                  <w:rFonts w:hint="eastAsia"/>
                </w:rPr>
                <w:delText>可得</w:delText>
              </w:r>
              <w:r w:rsidR="00772716" w:rsidRPr="001E0409" w:rsidDel="00EC60C0">
                <w:rPr>
                  <w:position w:val="-9"/>
                  <w:rPrChange w:id="1779" w:author="chen siyuan" w:date="2022-03-03T16:43:00Z">
                    <w:rPr>
                      <w:position w:val="-9"/>
                    </w:rPr>
                  </w:rPrChange>
                </w:rPr>
                <w:object w:dxaOrig="194" w:dyaOrig="269" w14:anchorId="0F850E4D">
                  <v:shape id="_x0000_i1123" type="#_x0000_t75" style="width:9.4pt;height:13pt" o:ole="">
                    <v:imagedata r:id="rId22" o:title=""/>
                  </v:shape>
                  <o:OLEObject Type="Embed" ProgID="Equation.AxMath" ShapeID="_x0000_i1123" DrawAspect="Content" ObjectID="_1707977402" r:id="rId149"/>
                </w:object>
              </w:r>
              <w:r w:rsidR="00972F64" w:rsidRPr="001E0409" w:rsidDel="00EC60C0">
                <w:rPr>
                  <w:rFonts w:hint="eastAsia"/>
                </w:rPr>
                <w:delText>的候选集合</w:delText>
              </w:r>
              <w:r w:rsidR="00772716" w:rsidRPr="001E0409" w:rsidDel="00EC60C0">
                <w:rPr>
                  <w:position w:val="-9"/>
                  <w:rPrChange w:id="1780" w:author="chen siyuan" w:date="2022-03-03T16:43:00Z">
                    <w:rPr>
                      <w:position w:val="-9"/>
                    </w:rPr>
                  </w:rPrChange>
                </w:rPr>
                <w:object w:dxaOrig="204" w:dyaOrig="269" w14:anchorId="17D46889">
                  <v:shape id="_x0000_i1124" type="#_x0000_t75" style="width:9.4pt;height:13pt" o:ole="">
                    <v:imagedata r:id="rId51" o:title=""/>
                  </v:shape>
                  <o:OLEObject Type="Embed" ProgID="Equation.AxMath" ShapeID="_x0000_i1124" DrawAspect="Content" ObjectID="_1707977403" r:id="rId150"/>
                </w:object>
              </w:r>
              <w:r w:rsidR="008454FD" w:rsidRPr="001E0409" w:rsidDel="00EC60C0">
                <w:rPr>
                  <w:rFonts w:hint="eastAsia"/>
                </w:rPr>
                <w:delText>。遍历</w:delText>
              </w:r>
              <w:r w:rsidR="00772716" w:rsidRPr="001E0409" w:rsidDel="00EC60C0">
                <w:rPr>
                  <w:position w:val="-10"/>
                  <w:rPrChange w:id="1781" w:author="chen siyuan" w:date="2022-03-03T16:43:00Z">
                    <w:rPr>
                      <w:position w:val="-10"/>
                    </w:rPr>
                  </w:rPrChange>
                </w:rPr>
                <w:object w:dxaOrig="113" w:dyaOrig="297" w14:anchorId="74BF7770">
                  <v:shape id="_x0000_i1125" type="#_x0000_t75" style="width:6.5pt;height:15.05pt" o:ole="">
                    <v:imagedata r:id="rId53" o:title=""/>
                  </v:shape>
                  <o:OLEObject Type="Embed" ProgID="Equation.AxMath" ShapeID="_x0000_i1125" DrawAspect="Content" ObjectID="_1707977404" r:id="rId151"/>
                </w:object>
              </w:r>
              <w:r w:rsidR="00B11283" w:rsidRPr="001E0409" w:rsidDel="00EC60C0">
                <w:rPr>
                  <w:rFonts w:hint="eastAsia"/>
                </w:rPr>
                <w:delText>并去除重复</w:delText>
              </w:r>
              <w:r w:rsidR="008454FD" w:rsidRPr="001E0409" w:rsidDel="00EC60C0">
                <w:rPr>
                  <w:rFonts w:hint="eastAsia"/>
                </w:rPr>
                <w:delText>可得全脑范围的所有连接对</w:delText>
              </w:r>
              <w:r w:rsidR="002B0520" w:rsidRPr="001E0409" w:rsidDel="00EC60C0">
                <w:rPr>
                  <w:position w:val="-9"/>
                  <w:rPrChange w:id="1782" w:author="chen siyuan" w:date="2022-03-03T16:43:00Z">
                    <w:rPr>
                      <w:position w:val="-9"/>
                    </w:rPr>
                  </w:rPrChange>
                </w:rPr>
                <w:object w:dxaOrig="2124" w:dyaOrig="282" w14:anchorId="3F204A1E">
                  <v:shape id="_x0000_i1126" type="#_x0000_t75" style="width:106.55pt;height:14.15pt" o:ole="">
                    <v:imagedata r:id="rId55" o:title=""/>
                  </v:shape>
                  <o:OLEObject Type="Embed" ProgID="Equation.AxMath" ShapeID="_x0000_i1126" DrawAspect="Content" ObjectID="_1707977405" r:id="rId152"/>
                </w:object>
              </w:r>
              <w:r w:rsidR="008454FD" w:rsidRPr="001E0409" w:rsidDel="00EC60C0">
                <w:rPr>
                  <w:rFonts w:hint="eastAsia"/>
                </w:rPr>
                <w:delText>。</w:delText>
              </w:r>
            </w:del>
            <w:del w:id="1783" w:author="chen siyuan" w:date="2022-02-22T21:53:00Z">
              <w:r w:rsidR="006028F3" w:rsidRPr="001E0409" w:rsidDel="002B0520">
                <w:rPr>
                  <w:rFonts w:hint="eastAsia"/>
                </w:rPr>
                <w:delText>按这种方式，当</w:delText>
              </w:r>
              <w:r w:rsidR="006028F3" w:rsidRPr="001E0409" w:rsidDel="002B0520">
                <w:rPr>
                  <w:position w:val="-9"/>
                  <w:rPrChange w:id="1784" w:author="chen siyuan" w:date="2022-03-03T16:43:00Z">
                    <w:rPr>
                      <w:position w:val="-9"/>
                    </w:rPr>
                  </w:rPrChange>
                </w:rPr>
                <w:object w:dxaOrig="172" w:dyaOrig="268" w14:anchorId="0CB7EF4C">
                  <v:shape id="_x0000_i1127" type="#_x0000_t75" style="width:8.95pt;height:14.15pt" o:ole="">
                    <v:imagedata r:id="rId131" o:title=""/>
                  </v:shape>
                  <o:OLEObject Type="Embed" ProgID="Equation.AxMath" ShapeID="_x0000_i1127" DrawAspect="Content" ObjectID="_1707977406" r:id="rId153"/>
                </w:object>
              </w:r>
              <w:r w:rsidR="006028F3" w:rsidRPr="001E0409" w:rsidDel="002B0520">
                <w:delText>=</w:delText>
              </w:r>
              <w:r w:rsidR="002919C3" w:rsidRPr="001E0409" w:rsidDel="002B0520">
                <w:delText>5.12</w:delText>
              </w:r>
              <w:r w:rsidR="00772716" w:rsidRPr="001E0409" w:rsidDel="002B0520">
                <w:rPr>
                  <w:position w:val="-9"/>
                  <w:rPrChange w:id="1785" w:author="chen siyuan" w:date="2022-03-03T16:43:00Z">
                    <w:rPr>
                      <w:position w:val="-9"/>
                    </w:rPr>
                  </w:rPrChange>
                </w:rPr>
                <w:object w:dxaOrig="306" w:dyaOrig="268" w14:anchorId="64EAD8FA">
                  <v:shape id="_x0000_i1128" type="#_x0000_t75" style="width:15.5pt;height:13pt" o:ole="">
                    <v:imagedata r:id="rId154" o:title=""/>
                  </v:shape>
                  <o:OLEObject Type="Embed" ProgID="Equation.AxMath" ShapeID="_x0000_i1128" DrawAspect="Content" ObjectID="_1707977407" r:id="rId155"/>
                </w:object>
              </w:r>
              <w:r w:rsidR="006028F3" w:rsidRPr="001E0409" w:rsidDel="002B0520">
                <w:rPr>
                  <w:rFonts w:hint="eastAsia"/>
                </w:rPr>
                <w:delText>时共找出</w:delText>
              </w:r>
              <w:r w:rsidR="006028F3" w:rsidRPr="001E0409" w:rsidDel="002B0520">
                <w:delText>1799</w:delText>
              </w:r>
              <w:r w:rsidR="006028F3" w:rsidRPr="001E0409" w:rsidDel="002B0520">
                <w:rPr>
                  <w:rFonts w:hint="eastAsia"/>
                </w:rPr>
                <w:delText>个疑似断裂处。</w:delText>
              </w:r>
              <w:r w:rsidR="001A1E6C" w:rsidRPr="001E0409" w:rsidDel="002B0520">
                <w:rPr>
                  <w:rFonts w:hint="eastAsia"/>
                </w:rPr>
                <w:delText>接下来就可以</w:delText>
              </w:r>
              <w:r w:rsidR="0082544D" w:rsidRPr="001E0409" w:rsidDel="002B0520">
                <w:rPr>
                  <w:rFonts w:hint="eastAsia"/>
                </w:rPr>
                <w:delText>用神经网络</w:delText>
              </w:r>
              <w:r w:rsidR="001A1E6C" w:rsidRPr="001E0409" w:rsidDel="002B0520">
                <w:rPr>
                  <w:rFonts w:hint="eastAsia"/>
                </w:rPr>
                <w:delText>分别判断</w:delText>
              </w:r>
              <w:r w:rsidR="00374F59" w:rsidRPr="001E0409" w:rsidDel="002B0520">
                <w:rPr>
                  <w:rFonts w:hint="eastAsia"/>
                </w:rPr>
                <w:delText>这些地方</w:delText>
              </w:r>
              <w:r w:rsidR="001A1E6C" w:rsidRPr="001E0409" w:rsidDel="002B0520">
                <w:rPr>
                  <w:rFonts w:hint="eastAsia"/>
                </w:rPr>
                <w:delText>是否应该连接。</w:delText>
              </w:r>
            </w:del>
          </w:p>
          <w:p w14:paraId="59C81F13" w14:textId="2126F772" w:rsidR="002D2695" w:rsidRPr="001E0409" w:rsidDel="00EC60C0" w:rsidRDefault="00AD78A8" w:rsidP="00CF7F59">
            <w:pPr>
              <w:spacing w:line="312" w:lineRule="auto"/>
              <w:rPr>
                <w:del w:id="1786" w:author="chen siyuan" w:date="2022-02-28T21:07:00Z"/>
                <w:b/>
                <w:bCs/>
              </w:rPr>
            </w:pPr>
            <w:del w:id="1787" w:author="chen siyuan" w:date="2022-02-28T21:07:00Z">
              <w:r w:rsidRPr="001E0409" w:rsidDel="00EC60C0">
                <w:rPr>
                  <w:b/>
                  <w:bCs/>
                </w:rPr>
                <w:delText xml:space="preserve">3.3.2 </w:delText>
              </w:r>
              <w:r w:rsidR="00B40B2C" w:rsidRPr="001E0409" w:rsidDel="00EC60C0">
                <w:rPr>
                  <w:rFonts w:hint="eastAsia"/>
                  <w:b/>
                  <w:bCs/>
                </w:rPr>
                <w:delText>分类</w:delText>
              </w:r>
              <w:r w:rsidR="002D2695" w:rsidRPr="001E0409" w:rsidDel="00EC60C0">
                <w:rPr>
                  <w:rFonts w:hint="eastAsia"/>
                  <w:b/>
                  <w:bCs/>
                </w:rPr>
                <w:delText>判断</w:delText>
              </w:r>
              <w:r w:rsidR="00572DAC" w:rsidRPr="001E0409" w:rsidDel="00EC60C0">
                <w:rPr>
                  <w:rFonts w:hint="eastAsia"/>
                  <w:b/>
                  <w:bCs/>
                </w:rPr>
                <w:delText>连接</w:delText>
              </w:r>
              <w:r w:rsidR="004924F7" w:rsidRPr="001E0409" w:rsidDel="00EC60C0">
                <w:rPr>
                  <w:rFonts w:hint="eastAsia"/>
                  <w:b/>
                  <w:bCs/>
                </w:rPr>
                <w:delText>情况</w:delText>
              </w:r>
            </w:del>
          </w:p>
          <w:p w14:paraId="757189FC" w14:textId="6F9C9E9B" w:rsidR="00344F28" w:rsidRPr="001E0409" w:rsidDel="00EC60C0" w:rsidRDefault="00796139" w:rsidP="00340131">
            <w:pPr>
              <w:spacing w:line="312" w:lineRule="auto"/>
              <w:ind w:firstLineChars="200" w:firstLine="420"/>
              <w:rPr>
                <w:del w:id="1788" w:author="chen siyuan" w:date="2022-02-28T21:07:00Z"/>
              </w:rPr>
            </w:pPr>
            <w:del w:id="1789" w:author="chen siyuan" w:date="2022-02-22T21:54:00Z">
              <w:r w:rsidRPr="001E0409" w:rsidDel="002B0520">
                <w:rPr>
                  <w:rFonts w:hint="eastAsia"/>
                </w:rPr>
                <w:delText>上一</w:delText>
              </w:r>
            </w:del>
            <w:del w:id="1790" w:author="chen siyuan" w:date="2022-02-22T21:55:00Z">
              <w:r w:rsidR="00E05DCB" w:rsidRPr="001E0409" w:rsidDel="002B0520">
                <w:rPr>
                  <w:rFonts w:hint="eastAsia"/>
                </w:rPr>
                <w:delText>节</w:delText>
              </w:r>
              <w:r w:rsidR="004F7ABC" w:rsidRPr="001E0409" w:rsidDel="002B0520">
                <w:rPr>
                  <w:rFonts w:hint="eastAsia"/>
                </w:rPr>
                <w:delText>初步找出</w:delText>
              </w:r>
            </w:del>
            <w:del w:id="1791" w:author="chen siyuan" w:date="2022-02-22T21:54:00Z">
              <w:r w:rsidR="00E05DCB" w:rsidRPr="001E0409" w:rsidDel="002B0520">
                <w:rPr>
                  <w:rFonts w:hint="eastAsia"/>
                </w:rPr>
                <w:delText>可能的连接对</w:delText>
              </w:r>
            </w:del>
            <w:del w:id="1792" w:author="chen siyuan" w:date="2022-02-28T21:07:00Z">
              <w:r w:rsidR="002B0520" w:rsidRPr="001E0409" w:rsidDel="00EC60C0">
                <w:rPr>
                  <w:rPrChange w:id="1793" w:author="chen siyuan" w:date="2022-03-03T16:43:00Z">
                    <w:rPr/>
                  </w:rPrChange>
                </w:rPr>
                <w:fldChar w:fldCharType="begin"/>
              </w:r>
              <w:r w:rsidR="002B0520" w:rsidRPr="001E0409" w:rsidDel="00EC60C0">
                <w:rPr>
                  <w:rPrChange w:id="1794" w:author="chen siyuan" w:date="2022-03-03T16:43:00Z">
                    <w:rPr/>
                  </w:rPrChange>
                </w:rPr>
                <w:fldChar w:fldCharType="end"/>
              </w:r>
            </w:del>
            <w:del w:id="1795" w:author="chen siyuan" w:date="2022-02-22T21:55:00Z">
              <w:r w:rsidR="00916571" w:rsidRPr="001E0409" w:rsidDel="002B0520">
                <w:rPr>
                  <w:rFonts w:hint="eastAsia"/>
                </w:rPr>
                <w:delText>，</w:delText>
              </w:r>
            </w:del>
            <w:del w:id="1796" w:author="chen siyuan" w:date="2022-02-28T15:20:00Z">
              <w:r w:rsidR="00916571" w:rsidRPr="001E0409" w:rsidDel="008E714C">
                <w:rPr>
                  <w:rFonts w:hint="eastAsia"/>
                </w:rPr>
                <w:delText>其中</w:delText>
              </w:r>
            </w:del>
            <w:del w:id="1797" w:author="chen siyuan" w:date="2022-02-22T22:44:00Z">
              <w:r w:rsidR="00916571" w:rsidRPr="001E0409" w:rsidDel="00EF5FD6">
                <w:rPr>
                  <w:rFonts w:hint="eastAsia"/>
                </w:rPr>
                <w:delText>有的是</w:delText>
              </w:r>
            </w:del>
            <w:del w:id="1798" w:author="chen siyuan" w:date="2022-02-28T15:16:00Z">
              <w:r w:rsidR="00916571" w:rsidRPr="001E0409" w:rsidDel="00FD443E">
                <w:rPr>
                  <w:rFonts w:hint="eastAsia"/>
                </w:rPr>
                <w:delText>的</w:delText>
              </w:r>
            </w:del>
            <w:del w:id="1799" w:author="chen siyuan" w:date="2022-02-28T15:20:00Z">
              <w:r w:rsidR="00916571" w:rsidRPr="001E0409" w:rsidDel="008E714C">
                <w:rPr>
                  <w:rFonts w:hint="eastAsia"/>
                </w:rPr>
                <w:delText>确是血管断裂</w:delText>
              </w:r>
            </w:del>
            <w:del w:id="1800" w:author="chen siyuan" w:date="2022-02-22T22:44:00Z">
              <w:r w:rsidR="00916571" w:rsidRPr="001E0409" w:rsidDel="00EF5FD6">
                <w:rPr>
                  <w:rFonts w:hint="eastAsia"/>
                </w:rPr>
                <w:delText>，</w:delText>
              </w:r>
            </w:del>
            <w:del w:id="1801" w:author="chen siyuan" w:date="2022-02-22T21:56:00Z">
              <w:r w:rsidR="00916571" w:rsidRPr="001E0409" w:rsidDel="00D97C8E">
                <w:rPr>
                  <w:rFonts w:hint="eastAsia"/>
                </w:rPr>
                <w:delText>应该</w:delText>
              </w:r>
            </w:del>
            <w:del w:id="1802" w:author="chen siyuan" w:date="2022-02-28T15:20:00Z">
              <w:r w:rsidR="00916571" w:rsidRPr="001E0409" w:rsidDel="008E714C">
                <w:rPr>
                  <w:rFonts w:hint="eastAsia"/>
                </w:rPr>
                <w:delText>连接</w:delText>
              </w:r>
            </w:del>
            <w:del w:id="1803" w:author="chen siyuan" w:date="2022-02-22T21:56:00Z">
              <w:r w:rsidR="00E92979" w:rsidRPr="001E0409" w:rsidDel="00D97C8E">
                <w:rPr>
                  <w:rFonts w:hint="eastAsia"/>
                </w:rPr>
                <w:delText>。</w:delText>
              </w:r>
            </w:del>
            <w:del w:id="1804" w:author="chen siyuan" w:date="2022-02-28T15:17:00Z">
              <w:r w:rsidR="00863846" w:rsidRPr="001E0409" w:rsidDel="00FD443E">
                <w:rPr>
                  <w:rFonts w:hint="eastAsia"/>
                </w:rPr>
                <w:delText>我们</w:delText>
              </w:r>
              <w:r w:rsidR="00916571" w:rsidRPr="001E0409" w:rsidDel="00FD443E">
                <w:rPr>
                  <w:rFonts w:hint="eastAsia"/>
                </w:rPr>
                <w:delText>称</w:delText>
              </w:r>
              <w:r w:rsidR="00E92979" w:rsidRPr="001E0409" w:rsidDel="00FD443E">
                <w:rPr>
                  <w:rFonts w:hint="eastAsia"/>
                </w:rPr>
                <w:delText>这些</w:delText>
              </w:r>
              <w:r w:rsidR="00916571" w:rsidRPr="001E0409" w:rsidDel="00FD443E">
                <w:rPr>
                  <w:rFonts w:hint="eastAsia"/>
                </w:rPr>
                <w:delText>为</w:delText>
              </w:r>
            </w:del>
            <w:del w:id="1805" w:author="chen siyuan" w:date="2022-02-28T15:20:00Z">
              <w:r w:rsidR="00916571" w:rsidRPr="001E0409" w:rsidDel="008E714C">
                <w:rPr>
                  <w:rFonts w:hint="eastAsia"/>
                </w:rPr>
                <w:delText>正样本</w:delText>
              </w:r>
              <w:r w:rsidR="005F3EBF" w:rsidRPr="001E0409" w:rsidDel="008E714C">
                <w:rPr>
                  <w:rFonts w:hint="eastAsia"/>
                </w:rPr>
                <w:delText>（图</w:delText>
              </w:r>
            </w:del>
            <w:del w:id="1806" w:author="chen siyuan" w:date="2022-02-22T21:59:00Z">
              <w:r w:rsidR="005F3EBF" w:rsidRPr="001E0409" w:rsidDel="00246779">
                <w:delText>15</w:delText>
              </w:r>
            </w:del>
            <w:del w:id="1807" w:author="chen siyuan" w:date="2022-02-28T15:20:00Z">
              <w:r w:rsidR="001B7989" w:rsidRPr="001E0409" w:rsidDel="008E714C">
                <w:delText>(a)</w:delText>
              </w:r>
              <w:r w:rsidR="001B7989" w:rsidRPr="001E0409" w:rsidDel="008E714C">
                <w:rPr>
                  <w:rFonts w:hint="eastAsia"/>
                </w:rPr>
                <w:delText>、</w:delText>
              </w:r>
              <w:r w:rsidR="001B7989" w:rsidRPr="001E0409" w:rsidDel="008E714C">
                <w:delText>(b)</w:delText>
              </w:r>
              <w:r w:rsidR="005F3EBF" w:rsidRPr="001E0409" w:rsidDel="008E714C">
                <w:rPr>
                  <w:rFonts w:hint="eastAsia"/>
                </w:rPr>
                <w:delText>）</w:delText>
              </w:r>
            </w:del>
            <w:del w:id="1808" w:author="chen siyuan" w:date="2022-02-28T15:18:00Z">
              <w:r w:rsidR="00C9205D" w:rsidRPr="001E0409" w:rsidDel="000C4BCF">
                <w:rPr>
                  <w:rFonts w:hint="eastAsia"/>
                </w:rPr>
                <w:delText>。</w:delText>
              </w:r>
            </w:del>
            <w:del w:id="1809" w:author="chen siyuan" w:date="2022-02-22T21:59:00Z">
              <w:r w:rsidR="00D60F13" w:rsidRPr="001E0409" w:rsidDel="000140C9">
                <w:rPr>
                  <w:rFonts w:hint="eastAsia"/>
                </w:rPr>
                <w:delText>而</w:delText>
              </w:r>
            </w:del>
            <w:del w:id="1810" w:author="chen siyuan" w:date="2022-02-28T15:17:00Z">
              <w:r w:rsidR="00916571" w:rsidRPr="001E0409" w:rsidDel="00FD443E">
                <w:rPr>
                  <w:rFonts w:hint="eastAsia"/>
                </w:rPr>
                <w:delText>有的</w:delText>
              </w:r>
            </w:del>
            <w:del w:id="1811" w:author="chen siyuan" w:date="2022-02-22T22:44:00Z">
              <w:r w:rsidR="00916571" w:rsidRPr="001E0409" w:rsidDel="00EF5FD6">
                <w:rPr>
                  <w:rFonts w:hint="eastAsia"/>
                </w:rPr>
                <w:delText>则</w:delText>
              </w:r>
            </w:del>
            <w:del w:id="1812" w:author="chen siyuan" w:date="2022-02-28T15:17:00Z">
              <w:r w:rsidR="00916571" w:rsidRPr="001E0409" w:rsidDel="00FD443E">
                <w:rPr>
                  <w:rFonts w:hint="eastAsia"/>
                </w:rPr>
                <w:delText>是看起来像</w:delText>
              </w:r>
            </w:del>
            <w:del w:id="1813" w:author="chen siyuan" w:date="2022-02-22T21:59:00Z">
              <w:r w:rsidR="00916571" w:rsidRPr="001E0409" w:rsidDel="000140C9">
                <w:rPr>
                  <w:rFonts w:hint="eastAsia"/>
                </w:rPr>
                <w:delText>断裂</w:delText>
              </w:r>
            </w:del>
            <w:del w:id="1814" w:author="chen siyuan" w:date="2022-02-28T15:17:00Z">
              <w:r w:rsidR="00916571" w:rsidRPr="001E0409" w:rsidDel="00FD443E">
                <w:rPr>
                  <w:rFonts w:hint="eastAsia"/>
                </w:rPr>
                <w:delText>，其实并</w:delText>
              </w:r>
            </w:del>
            <w:del w:id="1815" w:author="chen siyuan" w:date="2022-02-28T15:20:00Z">
              <w:r w:rsidR="00916571" w:rsidRPr="001E0409" w:rsidDel="008E714C">
                <w:rPr>
                  <w:rFonts w:hint="eastAsia"/>
                </w:rPr>
                <w:delText>不是</w:delText>
              </w:r>
            </w:del>
            <w:del w:id="1816" w:author="chen siyuan" w:date="2022-02-28T15:17:00Z">
              <w:r w:rsidR="00916571" w:rsidRPr="001E0409" w:rsidDel="00FD443E">
                <w:rPr>
                  <w:rFonts w:hint="eastAsia"/>
                </w:rPr>
                <w:delText>，</w:delText>
              </w:r>
              <w:r w:rsidR="00F878F7" w:rsidRPr="001E0409" w:rsidDel="00FD443E">
                <w:rPr>
                  <w:rFonts w:hint="eastAsia"/>
                </w:rPr>
                <w:delText>我们</w:delText>
              </w:r>
              <w:r w:rsidR="00916571" w:rsidRPr="001E0409" w:rsidDel="00FD443E">
                <w:rPr>
                  <w:rFonts w:hint="eastAsia"/>
                </w:rPr>
                <w:delText>称</w:delText>
              </w:r>
              <w:r w:rsidR="00F878F7" w:rsidRPr="001E0409" w:rsidDel="00FD443E">
                <w:rPr>
                  <w:rFonts w:hint="eastAsia"/>
                </w:rPr>
                <w:delText>之</w:delText>
              </w:r>
            </w:del>
            <w:del w:id="1817" w:author="chen siyuan" w:date="2022-02-28T15:20:00Z">
              <w:r w:rsidR="00916571" w:rsidRPr="001E0409" w:rsidDel="008E714C">
                <w:rPr>
                  <w:rFonts w:hint="eastAsia"/>
                </w:rPr>
                <w:delText>为负样本</w:delText>
              </w:r>
              <w:r w:rsidR="00C56BF8" w:rsidRPr="001E0409" w:rsidDel="008E714C">
                <w:rPr>
                  <w:rFonts w:hint="eastAsia"/>
                </w:rPr>
                <w:delText>（图</w:delText>
              </w:r>
            </w:del>
            <w:del w:id="1818" w:author="chen siyuan" w:date="2022-02-22T21:59:00Z">
              <w:r w:rsidR="00C56BF8" w:rsidRPr="001E0409" w:rsidDel="00246779">
                <w:delText>15</w:delText>
              </w:r>
            </w:del>
            <w:del w:id="1819" w:author="chen siyuan" w:date="2022-02-28T15:20:00Z">
              <w:r w:rsidR="00436D31" w:rsidRPr="001E0409" w:rsidDel="008E714C">
                <w:delText>(c)</w:delText>
              </w:r>
              <w:r w:rsidR="00C56BF8" w:rsidRPr="001E0409" w:rsidDel="008E714C">
                <w:rPr>
                  <w:rFonts w:hint="eastAsia"/>
                </w:rPr>
                <w:delText>）</w:delText>
              </w:r>
              <w:r w:rsidR="00916571" w:rsidRPr="001E0409" w:rsidDel="008E714C">
                <w:rPr>
                  <w:rFonts w:hint="eastAsia"/>
                </w:rPr>
                <w:delText>。</w:delText>
              </w:r>
            </w:del>
            <w:del w:id="1820" w:author="chen siyuan" w:date="2022-02-22T22:44:00Z">
              <w:r w:rsidR="007F3A7E" w:rsidRPr="001E0409" w:rsidDel="00EF5FD6">
                <w:rPr>
                  <w:rFonts w:hint="eastAsia"/>
                </w:rPr>
                <w:delText>为</w:delText>
              </w:r>
              <w:r w:rsidR="0054029A" w:rsidRPr="001E0409" w:rsidDel="00EF5FD6">
                <w:rPr>
                  <w:rFonts w:hint="eastAsia"/>
                </w:rPr>
                <w:delText>进一步</w:delText>
              </w:r>
            </w:del>
            <w:del w:id="1821" w:author="chen siyuan" w:date="2022-02-28T21:07:00Z">
              <w:r w:rsidR="0064371A" w:rsidRPr="001E0409" w:rsidDel="00EC60C0">
                <w:rPr>
                  <w:rFonts w:hint="eastAsia"/>
                </w:rPr>
                <w:delText>判断连接关系</w:delText>
              </w:r>
            </w:del>
            <w:del w:id="1822" w:author="chen siyuan" w:date="2022-02-22T22:44:00Z">
              <w:r w:rsidR="007F3A7E" w:rsidRPr="001E0409" w:rsidDel="00EF5FD6">
                <w:rPr>
                  <w:rFonts w:hint="eastAsia"/>
                </w:rPr>
                <w:delText>，</w:delText>
              </w:r>
              <w:r w:rsidR="00C957B4" w:rsidRPr="001E0409" w:rsidDel="00EF5FD6">
                <w:rPr>
                  <w:rFonts w:hint="eastAsia"/>
                </w:rPr>
                <w:delText>我们</w:delText>
              </w:r>
              <w:r w:rsidR="008826E3" w:rsidRPr="001E0409" w:rsidDel="00EF5FD6">
                <w:rPr>
                  <w:rFonts w:hint="eastAsia"/>
                </w:rPr>
                <w:delText>继续</w:delText>
              </w:r>
            </w:del>
            <w:del w:id="1823" w:author="chen siyuan" w:date="2022-02-28T21:07:00Z">
              <w:r w:rsidR="00A37F85" w:rsidRPr="001E0409" w:rsidDel="00EC60C0">
                <w:rPr>
                  <w:rFonts w:hint="eastAsia"/>
                </w:rPr>
                <w:delText>训练</w:delText>
              </w:r>
            </w:del>
            <w:del w:id="1824" w:author="chen siyuan" w:date="2022-02-28T15:17:00Z">
              <w:r w:rsidR="00A37F85" w:rsidRPr="001E0409" w:rsidDel="00A72BDB">
                <w:rPr>
                  <w:rFonts w:hint="eastAsia"/>
                </w:rPr>
                <w:delText>了</w:delText>
              </w:r>
            </w:del>
            <w:del w:id="1825" w:author="chen siyuan" w:date="2022-02-28T21:07:00Z">
              <w:r w:rsidR="00A37F85" w:rsidRPr="001E0409" w:rsidDel="00EC60C0">
                <w:rPr>
                  <w:rFonts w:hint="eastAsia"/>
                </w:rPr>
                <w:delText>一个</w:delText>
              </w:r>
            </w:del>
            <w:del w:id="1826" w:author="chen siyuan" w:date="2022-02-22T21:24:00Z">
              <w:r w:rsidR="00A37F85" w:rsidRPr="001E0409" w:rsidDel="00F7753B">
                <w:rPr>
                  <w:rFonts w:hint="eastAsia"/>
                </w:rPr>
                <w:delText>新的</w:delText>
              </w:r>
            </w:del>
            <w:del w:id="1827" w:author="chen siyuan" w:date="2022-02-28T21:07:00Z">
              <w:r w:rsidR="00A37F85" w:rsidRPr="001E0409" w:rsidDel="00EC60C0">
                <w:rPr>
                  <w:rFonts w:hint="eastAsia"/>
                </w:rPr>
                <w:delText>三维</w:delText>
              </w:r>
              <w:r w:rsidR="00664621" w:rsidRPr="001E0409" w:rsidDel="00EC60C0">
                <w:rPr>
                  <w:rFonts w:hint="eastAsia"/>
                </w:rPr>
                <w:delText>分类</w:delText>
              </w:r>
              <w:r w:rsidR="00A37F85" w:rsidRPr="001E0409" w:rsidDel="00EC60C0">
                <w:rPr>
                  <w:rFonts w:hint="eastAsia"/>
                </w:rPr>
                <w:delText>网络</w:delText>
              </w:r>
              <w:r w:rsidR="00A37F85" w:rsidRPr="001E0409" w:rsidDel="00EC60C0">
                <w:delText>DenseNet3D</w:delText>
              </w:r>
            </w:del>
            <w:del w:id="1828" w:author="chen siyuan" w:date="2022-02-28T15:13:00Z">
              <w:r w:rsidR="0099225B" w:rsidRPr="001E0409" w:rsidDel="00DF1377">
                <w:rPr>
                  <w:rFonts w:hint="eastAsia"/>
                  <w:rPrChange w:id="1829" w:author="chen siyuan" w:date="2022-03-03T16:43:00Z">
                    <w:rPr>
                      <w:rFonts w:hint="eastAsia"/>
                      <w:color w:val="FF0000"/>
                    </w:rPr>
                  </w:rPrChange>
                </w:rPr>
                <w:delText>【</w:delText>
              </w:r>
              <w:r w:rsidR="0099225B" w:rsidRPr="001E0409" w:rsidDel="00DF1377">
                <w:rPr>
                  <w:rPrChange w:id="1830" w:author="chen siyuan" w:date="2022-03-03T16:43:00Z">
                    <w:rPr>
                      <w:color w:val="FF0000"/>
                    </w:rPr>
                  </w:rPrChange>
                </w:rPr>
                <w:delText>34</w:delText>
              </w:r>
              <w:r w:rsidR="0099225B" w:rsidRPr="001E0409" w:rsidDel="00DF1377">
                <w:rPr>
                  <w:rFonts w:hint="eastAsia"/>
                  <w:rPrChange w:id="1831" w:author="chen siyuan" w:date="2022-03-03T16:43:00Z">
                    <w:rPr>
                      <w:rFonts w:hint="eastAsia"/>
                      <w:color w:val="FF0000"/>
                    </w:rPr>
                  </w:rPrChange>
                </w:rPr>
                <w:delText>】</w:delText>
              </w:r>
            </w:del>
            <w:del w:id="1832" w:author="chen siyuan" w:date="2022-02-28T21:07:00Z">
              <w:r w:rsidR="00A37F85" w:rsidRPr="001E0409" w:rsidDel="00EC60C0">
                <w:rPr>
                  <w:rFonts w:hint="eastAsia"/>
                </w:rPr>
                <w:delText>，</w:delText>
              </w:r>
              <w:r w:rsidR="004C7454" w:rsidRPr="001E0409" w:rsidDel="00EC60C0">
                <w:rPr>
                  <w:rFonts w:hint="eastAsia"/>
                </w:rPr>
                <w:delText>期望</w:delText>
              </w:r>
              <w:r w:rsidR="00F8554F" w:rsidRPr="001E0409" w:rsidDel="00EC60C0">
                <w:rPr>
                  <w:rFonts w:hint="eastAsia"/>
                </w:rPr>
                <w:delText>学</w:delText>
              </w:r>
              <w:r w:rsidR="004C7454" w:rsidRPr="001E0409" w:rsidDel="00EC60C0">
                <w:rPr>
                  <w:rFonts w:hint="eastAsia"/>
                </w:rPr>
                <w:delText>到</w:delText>
              </w:r>
              <w:r w:rsidR="007D42E5" w:rsidRPr="001E0409" w:rsidDel="00EC60C0">
                <w:rPr>
                  <w:rFonts w:hint="eastAsia"/>
                </w:rPr>
                <w:delText>血管对之间的</w:delText>
              </w:r>
              <w:r w:rsidR="00A37F85" w:rsidRPr="001E0409" w:rsidDel="00EC60C0">
                <w:rPr>
                  <w:rFonts w:hint="eastAsia"/>
                </w:rPr>
                <w:delText>三维位置关系</w:delText>
              </w:r>
              <w:r w:rsidR="000C79AF" w:rsidRPr="001E0409" w:rsidDel="00EC60C0">
                <w:rPr>
                  <w:rFonts w:hint="eastAsia"/>
                </w:rPr>
                <w:delText>。</w:delText>
              </w:r>
              <w:r w:rsidR="009A6F5D" w:rsidRPr="001E0409" w:rsidDel="00EC60C0">
                <w:rPr>
                  <w:rFonts w:hint="eastAsia"/>
                </w:rPr>
                <w:delText>接下来</w:delText>
              </w:r>
              <w:r w:rsidR="00A70C8F" w:rsidRPr="001E0409" w:rsidDel="00EC60C0">
                <w:rPr>
                  <w:rFonts w:hint="eastAsia"/>
                </w:rPr>
                <w:delText>具体</w:delText>
              </w:r>
              <w:r w:rsidR="00792B8D" w:rsidRPr="001E0409" w:rsidDel="00EC60C0">
                <w:rPr>
                  <w:rFonts w:hint="eastAsia"/>
                </w:rPr>
                <w:delText>说明</w:delText>
              </w:r>
              <w:r w:rsidR="000406E2" w:rsidRPr="001E0409" w:rsidDel="00EC60C0">
                <w:rPr>
                  <w:rFonts w:hint="eastAsia"/>
                </w:rPr>
                <w:delText>如何</w:delText>
              </w:r>
              <w:r w:rsidR="002934F5" w:rsidRPr="001E0409" w:rsidDel="00EC60C0">
                <w:rPr>
                  <w:rFonts w:hint="eastAsia"/>
                </w:rPr>
                <w:delText>在网络输入时</w:delText>
              </w:r>
              <w:r w:rsidR="000406E2" w:rsidRPr="001E0409" w:rsidDel="00EC60C0">
                <w:rPr>
                  <w:rFonts w:hint="eastAsia"/>
                </w:rPr>
                <w:delText>表征血管</w:delText>
              </w:r>
              <w:r w:rsidR="00C6014B" w:rsidRPr="001E0409" w:rsidDel="00EC60C0">
                <w:rPr>
                  <w:rFonts w:hint="eastAsia"/>
                </w:rPr>
                <w:delText>对</w:delText>
              </w:r>
              <w:r w:rsidR="006B03E0" w:rsidRPr="001E0409" w:rsidDel="00EC60C0">
                <w:rPr>
                  <w:rFonts w:hint="eastAsia"/>
                </w:rPr>
                <w:delText>的</w:delText>
              </w:r>
              <w:r w:rsidR="000406E2" w:rsidRPr="001E0409" w:rsidDel="00EC60C0">
                <w:rPr>
                  <w:rFonts w:hint="eastAsia"/>
                </w:rPr>
                <w:delText>位置</w:delText>
              </w:r>
              <w:r w:rsidR="006B03E0" w:rsidRPr="001E0409" w:rsidDel="00EC60C0">
                <w:rPr>
                  <w:rFonts w:hint="eastAsia"/>
                </w:rPr>
                <w:delText>关系</w:delText>
              </w:r>
              <w:r w:rsidR="000406E2" w:rsidRPr="001E0409" w:rsidDel="00EC60C0">
                <w:rPr>
                  <w:rFonts w:hint="eastAsia"/>
                </w:rPr>
                <w:delText>。</w:delText>
              </w:r>
            </w:del>
          </w:p>
          <w:p w14:paraId="641C433D" w14:textId="6281F54F" w:rsidR="001C3C6F" w:rsidRPr="001E0409" w:rsidDel="00EC60C0" w:rsidRDefault="00AE0E28" w:rsidP="00C02876">
            <w:pPr>
              <w:spacing w:line="312" w:lineRule="auto"/>
              <w:ind w:firstLineChars="200" w:firstLine="420"/>
              <w:rPr>
                <w:del w:id="1833" w:author="chen siyuan" w:date="2022-02-28T21:07:00Z"/>
              </w:rPr>
            </w:pPr>
            <w:del w:id="1834" w:author="chen siyuan" w:date="2022-02-28T21:07:00Z">
              <w:r w:rsidRPr="001E0409" w:rsidDel="00EC60C0">
                <w:rPr>
                  <w:rFonts w:hint="eastAsia"/>
                </w:rPr>
                <w:delText>如图</w:delText>
              </w:r>
            </w:del>
            <w:del w:id="1835" w:author="chen siyuan" w:date="2022-02-22T21:59:00Z">
              <w:r w:rsidR="007521D6" w:rsidRPr="001E0409" w:rsidDel="00246779">
                <w:delText>15</w:delText>
              </w:r>
            </w:del>
            <w:del w:id="1836" w:author="chen siyuan" w:date="2022-02-28T21:07:00Z">
              <w:r w:rsidR="007521D6" w:rsidRPr="001E0409" w:rsidDel="00EC60C0">
                <w:delText>(d)</w:delText>
              </w:r>
              <w:r w:rsidRPr="001E0409" w:rsidDel="00EC60C0">
                <w:rPr>
                  <w:rFonts w:hint="eastAsia"/>
                </w:rPr>
                <w:delText>，</w:delText>
              </w:r>
              <w:r w:rsidR="006B0356" w:rsidRPr="001E0409" w:rsidDel="00EC60C0">
                <w:rPr>
                  <w:rFonts w:hint="eastAsia"/>
                </w:rPr>
                <w:delText>网络</w:delText>
              </w:r>
              <w:r w:rsidRPr="001E0409" w:rsidDel="00EC60C0">
                <w:rPr>
                  <w:rFonts w:hint="eastAsia"/>
                </w:rPr>
                <w:delText>的</w:delText>
              </w:r>
              <w:r w:rsidR="006B0356" w:rsidRPr="001E0409" w:rsidDel="00EC60C0">
                <w:rPr>
                  <w:rFonts w:hint="eastAsia"/>
                </w:rPr>
                <w:delText>输入</w:delText>
              </w:r>
              <w:r w:rsidR="00EF1ED8" w:rsidRPr="001E0409" w:rsidDel="00EC60C0">
                <w:rPr>
                  <w:rFonts w:hint="eastAsia"/>
                </w:rPr>
                <w:delText>是</w:delText>
              </w:r>
              <w:r w:rsidR="00664621" w:rsidRPr="001E0409" w:rsidDel="00EC60C0">
                <w:rPr>
                  <w:rFonts w:hint="eastAsia"/>
                </w:rPr>
                <w:delText>血管对在断裂处的</w:delText>
              </w:r>
              <w:r w:rsidR="0026652B" w:rsidRPr="001E0409" w:rsidDel="00EC60C0">
                <w:rPr>
                  <w:rFonts w:hint="eastAsia"/>
                </w:rPr>
                <w:delText>三通道</w:delText>
              </w:r>
              <w:r w:rsidR="008F4057" w:rsidRPr="001E0409" w:rsidDel="00EC60C0">
                <w:rPr>
                  <w:rFonts w:hint="eastAsia"/>
                </w:rPr>
                <w:delText>截取</w:delText>
              </w:r>
              <w:r w:rsidR="00664621" w:rsidRPr="001E0409" w:rsidDel="00EC60C0">
                <w:rPr>
                  <w:rFonts w:hint="eastAsia"/>
                </w:rPr>
                <w:delText>块</w:delText>
              </w:r>
              <w:r w:rsidR="00A87FBF" w:rsidRPr="001E0409" w:rsidDel="00EC60C0">
                <w:rPr>
                  <w:rFonts w:hint="eastAsia"/>
                </w:rPr>
                <w:delText>，输</w:delText>
              </w:r>
              <w:r w:rsidR="001E684B" w:rsidRPr="001E0409" w:rsidDel="00EC60C0">
                <w:rPr>
                  <w:rFonts w:hint="eastAsia"/>
                </w:rPr>
                <w:delText>出</w:delText>
              </w:r>
              <w:r w:rsidR="0000405B" w:rsidRPr="001E0409" w:rsidDel="00EC60C0">
                <w:rPr>
                  <w:position w:val="-9"/>
                  <w:rPrChange w:id="1837" w:author="chen siyuan" w:date="2022-03-03T16:43:00Z">
                    <w:rPr>
                      <w:position w:val="-9"/>
                    </w:rPr>
                  </w:rPrChange>
                </w:rPr>
                <w:object w:dxaOrig="205" w:dyaOrig="269" w14:anchorId="6F74ED30">
                  <v:shape id="_x0000_i1129" type="#_x0000_t75" style="width:9.85pt;height:14.15pt" o:ole="">
                    <v:imagedata r:id="rId156" o:title=""/>
                  </v:shape>
                  <o:OLEObject Type="Embed" ProgID="Equation.AxMath" ShapeID="_x0000_i1129" DrawAspect="Content" ObjectID="_1707977408" r:id="rId157"/>
                </w:object>
              </w:r>
              <w:r w:rsidR="00340131" w:rsidRPr="001E0409" w:rsidDel="00EC60C0">
                <w:rPr>
                  <w:rFonts w:hint="eastAsia"/>
                </w:rPr>
                <w:delText>和</w:delText>
              </w:r>
              <w:r w:rsidR="00023DD9" w:rsidRPr="001E0409" w:rsidDel="00EC60C0">
                <w:rPr>
                  <w:position w:val="-9"/>
                  <w:rPrChange w:id="1838" w:author="chen siyuan" w:date="2022-03-03T16:43:00Z">
                    <w:rPr>
                      <w:position w:val="-9"/>
                    </w:rPr>
                  </w:rPrChange>
                </w:rPr>
                <w:object w:dxaOrig="194" w:dyaOrig="269" w14:anchorId="38A5455A">
                  <v:shape id="_x0000_i1130" type="#_x0000_t75" style="width:9.4pt;height:14.15pt" o:ole="">
                    <v:imagedata r:id="rId158" o:title=""/>
                  </v:shape>
                  <o:OLEObject Type="Embed" ProgID="Equation.AxMath" ShapeID="_x0000_i1130" DrawAspect="Content" ObjectID="_1707977409" r:id="rId159"/>
                </w:object>
              </w:r>
              <w:r w:rsidR="00340131" w:rsidRPr="001E0409" w:rsidDel="00EC60C0">
                <w:rPr>
                  <w:rFonts w:hint="eastAsia"/>
                </w:rPr>
                <w:delText>表示</w:delText>
              </w:r>
              <w:r w:rsidR="00E85690" w:rsidRPr="001E0409" w:rsidDel="00EC60C0">
                <w:rPr>
                  <w:rFonts w:hint="eastAsia"/>
                </w:rPr>
                <w:delText>是</w:delText>
              </w:r>
              <w:r w:rsidR="00340131" w:rsidRPr="001E0409" w:rsidDel="00EC60C0">
                <w:rPr>
                  <w:rFonts w:hint="eastAsia"/>
                </w:rPr>
                <w:delText>否应该连接</w:delText>
              </w:r>
              <w:r w:rsidR="00E85690" w:rsidRPr="001E0409" w:rsidDel="00EC60C0">
                <w:rPr>
                  <w:rFonts w:hint="eastAsia"/>
                </w:rPr>
                <w:delText>的概率</w:delText>
              </w:r>
              <w:r w:rsidR="001E684B" w:rsidRPr="001E0409" w:rsidDel="00EC60C0">
                <w:rPr>
                  <w:rFonts w:hint="eastAsia"/>
                </w:rPr>
                <w:delText>。</w:delText>
              </w:r>
              <w:r w:rsidR="00344F28" w:rsidRPr="001E0409" w:rsidDel="00EC60C0">
                <w:rPr>
                  <w:rFonts w:hint="eastAsia"/>
                </w:rPr>
                <w:delText>由</w:delText>
              </w:r>
              <w:r w:rsidR="00344F28" w:rsidRPr="001E0409" w:rsidDel="00EC60C0">
                <w:delText>3.3.1</w:delText>
              </w:r>
              <w:r w:rsidR="00344F28" w:rsidRPr="001E0409" w:rsidDel="00EC60C0">
                <w:rPr>
                  <w:rFonts w:hint="eastAsia"/>
                </w:rPr>
                <w:delText>节可知，</w:delText>
              </w:r>
              <w:r w:rsidR="0000405B" w:rsidRPr="001E0409" w:rsidDel="00EC60C0">
                <w:rPr>
                  <w:position w:val="-9"/>
                  <w:rPrChange w:id="1839" w:author="chen siyuan" w:date="2022-03-03T16:43:00Z">
                    <w:rPr>
                      <w:position w:val="-9"/>
                    </w:rPr>
                  </w:rPrChange>
                </w:rPr>
                <w:object w:dxaOrig="1010" w:dyaOrig="282" w14:anchorId="3EB1A5DA">
                  <v:shape id="_x0000_i1131" type="#_x0000_t75" style="width:50.45pt;height:14.15pt" o:ole="">
                    <v:imagedata r:id="rId57" o:title=""/>
                  </v:shape>
                  <o:OLEObject Type="Embed" ProgID="Equation.AxMath" ShapeID="_x0000_i1131" DrawAspect="Content" ObjectID="_1707977410" r:id="rId160"/>
                </w:object>
              </w:r>
              <w:r w:rsidR="00344F28" w:rsidRPr="001E0409" w:rsidDel="00EC60C0">
                <w:rPr>
                  <w:rFonts w:hint="eastAsia"/>
                </w:rPr>
                <w:delText>表示血管</w:delText>
              </w:r>
              <w:r w:rsidR="0000405B" w:rsidRPr="001E0409" w:rsidDel="00EC60C0">
                <w:rPr>
                  <w:position w:val="-9"/>
                  <w:rPrChange w:id="1840" w:author="chen siyuan" w:date="2022-03-03T16:43:00Z">
                    <w:rPr>
                      <w:position w:val="-9"/>
                    </w:rPr>
                  </w:rPrChange>
                </w:rPr>
                <w:object w:dxaOrig="194" w:dyaOrig="269" w14:anchorId="7877C22A">
                  <v:shape id="_x0000_i1132" type="#_x0000_t75" style="width:9.4pt;height:14.15pt" o:ole="">
                    <v:imagedata r:id="rId22" o:title=""/>
                  </v:shape>
                  <o:OLEObject Type="Embed" ProgID="Equation.AxMath" ShapeID="_x0000_i1132" DrawAspect="Content" ObjectID="_1707977411" r:id="rId161"/>
                </w:object>
              </w:r>
              <w:r w:rsidR="00344F28" w:rsidRPr="001E0409" w:rsidDel="00EC60C0">
                <w:rPr>
                  <w:rFonts w:hint="eastAsia"/>
                </w:rPr>
                <w:delText>和</w:delText>
              </w:r>
              <w:r w:rsidR="0000405B" w:rsidRPr="001E0409" w:rsidDel="00EC60C0">
                <w:rPr>
                  <w:position w:val="-9"/>
                  <w:rPrChange w:id="1841" w:author="chen siyuan" w:date="2022-03-03T16:43:00Z">
                    <w:rPr>
                      <w:position w:val="-9"/>
                    </w:rPr>
                  </w:rPrChange>
                </w:rPr>
                <w:object w:dxaOrig="211" w:dyaOrig="269" w14:anchorId="000B7D63">
                  <v:shape id="_x0000_i1133" type="#_x0000_t75" style="width:9.85pt;height:14.15pt" o:ole="">
                    <v:imagedata r:id="rId42" o:title=""/>
                  </v:shape>
                  <o:OLEObject Type="Embed" ProgID="Equation.AxMath" ShapeID="_x0000_i1133" DrawAspect="Content" ObjectID="_1707977412" r:id="rId162"/>
                </w:object>
              </w:r>
              <w:r w:rsidR="00344F28" w:rsidRPr="001E0409" w:rsidDel="00EC60C0">
                <w:rPr>
                  <w:rFonts w:hint="eastAsia"/>
                </w:rPr>
                <w:delText>可能存在连接关系，对应的连接点为</w:delText>
              </w:r>
              <w:r w:rsidR="00023DD9" w:rsidRPr="001E0409" w:rsidDel="00EC60C0">
                <w:rPr>
                  <w:position w:val="-10"/>
                  <w:rPrChange w:id="1842" w:author="chen siyuan" w:date="2022-03-03T16:43:00Z">
                    <w:rPr>
                      <w:position w:val="-10"/>
                    </w:rPr>
                  </w:rPrChange>
                </w:rPr>
                <w:object w:dxaOrig="174" w:dyaOrig="299" w14:anchorId="7C91EBF5">
                  <v:shape id="_x0000_i1134" type="#_x0000_t75" style="width:8.95pt;height:15.05pt" o:ole="">
                    <v:imagedata r:id="rId32" o:title=""/>
                  </v:shape>
                  <o:OLEObject Type="Embed" ProgID="Equation.AxMath" ShapeID="_x0000_i1134" DrawAspect="Content" ObjectID="_1707977413" r:id="rId163"/>
                </w:object>
              </w:r>
              <w:r w:rsidR="00344F28" w:rsidRPr="001E0409" w:rsidDel="00EC60C0">
                <w:rPr>
                  <w:rFonts w:hint="eastAsia"/>
                </w:rPr>
                <w:delText>和</w:delText>
              </w:r>
              <w:r w:rsidR="00023DD9" w:rsidRPr="001E0409" w:rsidDel="00EC60C0">
                <w:rPr>
                  <w:position w:val="-10"/>
                  <w:rPrChange w:id="1843" w:author="chen siyuan" w:date="2022-03-03T16:43:00Z">
                    <w:rPr>
                      <w:position w:val="-10"/>
                    </w:rPr>
                  </w:rPrChange>
                </w:rPr>
                <w:object w:dxaOrig="189" w:dyaOrig="299" w14:anchorId="7E132857">
                  <v:shape id="_x0000_i1135" type="#_x0000_t75" style="width:9.4pt;height:15.05pt" o:ole="">
                    <v:imagedata r:id="rId62" o:title=""/>
                  </v:shape>
                  <o:OLEObject Type="Embed" ProgID="Equation.AxMath" ShapeID="_x0000_i1135" DrawAspect="Content" ObjectID="_1707977414" r:id="rId164"/>
                </w:object>
              </w:r>
              <w:r w:rsidR="00344F28" w:rsidRPr="001E0409" w:rsidDel="00EC60C0">
                <w:rPr>
                  <w:rFonts w:hint="eastAsia"/>
                </w:rPr>
                <w:delText>。</w:delText>
              </w:r>
              <w:r w:rsidR="00BA683D" w:rsidRPr="001E0409" w:rsidDel="00EC60C0">
                <w:rPr>
                  <w:rFonts w:hint="eastAsia"/>
                </w:rPr>
                <w:delText>我们以两点连接线的中点为中心，</w:delText>
              </w:r>
              <w:r w:rsidR="00D964C2" w:rsidRPr="001E0409" w:rsidDel="00EC60C0">
                <w:rPr>
                  <w:rFonts w:hint="eastAsia"/>
                </w:rPr>
                <w:delText>截取</w:delText>
              </w:r>
              <w:r w:rsidR="00CF4759" w:rsidRPr="001E0409" w:rsidDel="00EC60C0">
                <w:rPr>
                  <w:rFonts w:hint="eastAsia"/>
                </w:rPr>
                <w:delText>物理</w:delText>
              </w:r>
              <w:r w:rsidR="0041356C" w:rsidRPr="001E0409" w:rsidDel="00EC60C0">
                <w:rPr>
                  <w:rFonts w:hint="eastAsia"/>
                </w:rPr>
                <w:delText>边长</w:delText>
              </w:r>
              <w:r w:rsidR="00D964C2" w:rsidRPr="001E0409" w:rsidDel="00EC60C0">
                <w:rPr>
                  <w:rFonts w:hint="eastAsia"/>
                </w:rPr>
                <w:delText>为</w:delText>
              </w:r>
              <w:r w:rsidR="00F84057" w:rsidRPr="001E0409" w:rsidDel="00EC60C0">
                <w:rPr>
                  <w:rPrChange w:id="1844" w:author="chen siyuan" w:date="2022-03-03T16:43:00Z">
                    <w:rPr/>
                  </w:rPrChange>
                </w:rPr>
                <w:fldChar w:fldCharType="begin"/>
              </w:r>
              <w:r w:rsidR="00F84057" w:rsidRPr="001E0409" w:rsidDel="00EC60C0">
                <w:rPr>
                  <w:rPrChange w:id="1845" w:author="chen siyuan" w:date="2022-03-03T16:43:00Z">
                    <w:rPr/>
                  </w:rPrChange>
                </w:rPr>
                <w:fldChar w:fldCharType="end"/>
              </w:r>
            </w:del>
            <w:del w:id="1846" w:author="chen siyuan" w:date="2022-02-22T22:46:00Z">
              <w:r w:rsidR="00B976BD" w:rsidRPr="001E0409" w:rsidDel="00F84057">
                <w:delText>20</w:delText>
              </w:r>
              <w:r w:rsidR="00CF4759" w:rsidRPr="001E0409" w:rsidDel="00F84057">
                <w:delText>.</w:delText>
              </w:r>
              <w:r w:rsidR="00B976BD" w:rsidRPr="001E0409" w:rsidDel="00F84057">
                <w:delText>48</w:delText>
              </w:r>
              <w:r w:rsidR="00D964C2" w:rsidRPr="001E0409" w:rsidDel="00F84057">
                <w:rPr>
                  <w:position w:val="-10"/>
                  <w:rPrChange w:id="1847" w:author="chen siyuan" w:date="2022-03-03T16:43:00Z">
                    <w:rPr>
                      <w:position w:val="-10"/>
                    </w:rPr>
                  </w:rPrChange>
                </w:rPr>
                <w:object w:dxaOrig="340" w:dyaOrig="297" w14:anchorId="0626877E">
                  <v:shape id="_x0000_i1136" type="#_x0000_t75" style="width:16.35pt;height:14.15pt" o:ole="">
                    <v:imagedata r:id="rId128" o:title=""/>
                  </v:shape>
                  <o:OLEObject Type="Embed" ProgID="Equation.AxMath" ShapeID="_x0000_i1136" DrawAspect="Content" ObjectID="_1707977415" r:id="rId165"/>
                </w:object>
              </w:r>
            </w:del>
            <w:del w:id="1848" w:author="chen siyuan" w:date="2022-02-28T21:07:00Z">
              <w:r w:rsidR="00D964C2" w:rsidRPr="001E0409" w:rsidDel="00EC60C0">
                <w:rPr>
                  <w:rFonts w:hint="eastAsia"/>
                </w:rPr>
                <w:delText>的正方体</w:delText>
              </w:r>
              <w:r w:rsidR="00530DEF" w:rsidRPr="001E0409" w:rsidDel="00EC60C0">
                <w:rPr>
                  <w:rFonts w:hint="eastAsia"/>
                </w:rPr>
                <w:delText>，记作</w:delText>
              </w:r>
              <w:r w:rsidR="003D09CF" w:rsidRPr="001E0409" w:rsidDel="00EC60C0">
                <w:rPr>
                  <w:rPrChange w:id="1849" w:author="chen siyuan" w:date="2022-03-03T16:43:00Z">
                    <w:rPr/>
                  </w:rPrChange>
                </w:rPr>
                <w:fldChar w:fldCharType="begin"/>
              </w:r>
              <w:r w:rsidR="003D09CF" w:rsidRPr="001E0409" w:rsidDel="00EC60C0">
                <w:rPr>
                  <w:rPrChange w:id="1850" w:author="chen siyuan" w:date="2022-03-03T16:43:00Z">
                    <w:rPr/>
                  </w:rPrChange>
                </w:rPr>
                <w:fldChar w:fldCharType="end"/>
              </w:r>
            </w:del>
            <w:del w:id="1851" w:author="chen siyuan" w:date="2022-02-22T22:47:00Z">
              <w:r w:rsidR="008E4D64" w:rsidRPr="001E0409" w:rsidDel="003D09CF">
                <w:rPr>
                  <w:position w:val="-9"/>
                  <w:rPrChange w:id="1852" w:author="chen siyuan" w:date="2022-03-03T16:43:00Z">
                    <w:rPr>
                      <w:position w:val="-9"/>
                    </w:rPr>
                  </w:rPrChange>
                </w:rPr>
                <w:object w:dxaOrig="571" w:dyaOrig="282" w14:anchorId="53C9643A">
                  <v:shape id="_x0000_i1137" type="#_x0000_t75" style="width:28.05pt;height:14.15pt" o:ole="">
                    <v:imagedata r:id="rId166" o:title=""/>
                  </v:shape>
                  <o:OLEObject Type="Embed" ProgID="Equation.AxMath" ShapeID="_x0000_i1137" DrawAspect="Content" ObjectID="_1707977416" r:id="rId167"/>
                </w:object>
              </w:r>
              <w:r w:rsidR="00D02BC9" w:rsidRPr="001E0409" w:rsidDel="003D09CF">
                <w:rPr>
                  <w:rFonts w:hint="eastAsia"/>
                </w:rPr>
                <w:delText>，</w:delText>
              </w:r>
              <w:r w:rsidR="00F84876" w:rsidRPr="001E0409" w:rsidDel="003D09CF">
                <w:rPr>
                  <w:rFonts w:hint="eastAsia"/>
                </w:rPr>
                <w:delText>对应</w:delText>
              </w:r>
              <w:r w:rsidR="008E4D64" w:rsidRPr="001E0409" w:rsidDel="003D09CF">
                <w:rPr>
                  <w:rFonts w:hint="eastAsia"/>
                </w:rPr>
                <w:delText>大小为（</w:delText>
              </w:r>
              <w:r w:rsidR="008E4D64" w:rsidRPr="001E0409" w:rsidDel="003D09CF">
                <w:delText>40</w:delText>
              </w:r>
              <w:r w:rsidR="008E4D64" w:rsidRPr="001E0409" w:rsidDel="003D09CF">
                <w:rPr>
                  <w:rFonts w:hint="eastAsia"/>
                </w:rPr>
                <w:delText>，</w:delText>
              </w:r>
              <w:r w:rsidR="008E4D64" w:rsidRPr="001E0409" w:rsidDel="003D09CF">
                <w:delText>40</w:delText>
              </w:r>
              <w:r w:rsidR="008E4D64" w:rsidRPr="001E0409" w:rsidDel="003D09CF">
                <w:rPr>
                  <w:rFonts w:hint="eastAsia"/>
                </w:rPr>
                <w:delText>，</w:delText>
              </w:r>
              <w:r w:rsidR="008E4D64" w:rsidRPr="001E0409" w:rsidDel="003D09CF">
                <w:delText>40</w:delText>
              </w:r>
              <w:r w:rsidR="008E4D64" w:rsidRPr="001E0409" w:rsidDel="003D09CF">
                <w:rPr>
                  <w:rFonts w:hint="eastAsia"/>
                </w:rPr>
                <w:delText>）</w:delText>
              </w:r>
              <w:r w:rsidR="008E4D64" w:rsidRPr="001E0409" w:rsidDel="003D09CF">
                <w:delText>vox</w:delText>
              </w:r>
              <w:r w:rsidR="00BB09EF" w:rsidRPr="001E0409" w:rsidDel="003D09CF">
                <w:delText>el</w:delText>
              </w:r>
            </w:del>
            <w:del w:id="1853" w:author="chen siyuan" w:date="2022-02-28T21:07:00Z">
              <w:r w:rsidR="00530DEF" w:rsidRPr="001E0409" w:rsidDel="00EC60C0">
                <w:rPr>
                  <w:rFonts w:hint="eastAsia"/>
                </w:rPr>
                <w:delText>。</w:delText>
              </w:r>
            </w:del>
            <w:del w:id="1854" w:author="chen siyuan" w:date="2022-02-22T22:47:00Z">
              <w:r w:rsidR="008E4D64" w:rsidRPr="001E0409" w:rsidDel="00FD18C7">
                <w:rPr>
                  <w:rFonts w:hint="eastAsia"/>
                </w:rPr>
                <w:delText>我们</w:delText>
              </w:r>
            </w:del>
            <w:del w:id="1855" w:author="chen siyuan" w:date="2022-02-28T21:07:00Z">
              <w:r w:rsidR="008E4D64" w:rsidRPr="001E0409" w:rsidDel="00EC60C0">
                <w:rPr>
                  <w:rFonts w:hint="eastAsia"/>
                </w:rPr>
                <w:delText>将该立方体作为输入的</w:delText>
              </w:r>
              <w:r w:rsidR="00015D7F" w:rsidRPr="001E0409" w:rsidDel="00EC60C0">
                <w:rPr>
                  <w:rFonts w:hint="eastAsia"/>
                </w:rPr>
                <w:delText>第</w:delText>
              </w:r>
              <w:r w:rsidR="008E4D64" w:rsidRPr="001E0409" w:rsidDel="00EC60C0">
                <w:rPr>
                  <w:rFonts w:hint="eastAsia"/>
                </w:rPr>
                <w:delText>一个</w:delText>
              </w:r>
              <w:r w:rsidR="00BB5AD1" w:rsidRPr="001E0409" w:rsidDel="00EC60C0">
                <w:rPr>
                  <w:rFonts w:hint="eastAsia"/>
                </w:rPr>
                <w:delText>通道</w:delText>
              </w:r>
              <w:r w:rsidR="00015D7F" w:rsidRPr="001E0409" w:rsidDel="00EC60C0">
                <w:rPr>
                  <w:rFonts w:hint="eastAsia"/>
                </w:rPr>
                <w:delText>，表示两根血管的相对位置</w:delText>
              </w:r>
              <w:r w:rsidR="00BB5AD1" w:rsidRPr="001E0409" w:rsidDel="00EC60C0">
                <w:rPr>
                  <w:rFonts w:hint="eastAsia"/>
                </w:rPr>
                <w:delText>。</w:delText>
              </w:r>
              <w:r w:rsidR="00530DEF" w:rsidRPr="001E0409" w:rsidDel="00EC60C0">
                <w:rPr>
                  <w:rFonts w:hint="eastAsia"/>
                </w:rPr>
                <w:delText>除此之外</w:delText>
              </w:r>
            </w:del>
            <w:del w:id="1856" w:author="chen siyuan" w:date="2022-02-22T22:47:00Z">
              <w:r w:rsidR="00530DEF" w:rsidRPr="001E0409" w:rsidDel="00FD18C7">
                <w:rPr>
                  <w:rFonts w:hint="eastAsia"/>
                </w:rPr>
                <w:delText>我们还</w:delText>
              </w:r>
            </w:del>
            <w:del w:id="1857" w:author="chen siyuan" w:date="2022-02-28T21:07:00Z">
              <w:r w:rsidR="008E4D64" w:rsidRPr="001E0409" w:rsidDel="00EC60C0">
                <w:rPr>
                  <w:rFonts w:hint="eastAsia"/>
                </w:rPr>
                <w:delText>单独保留</w:delText>
              </w:r>
              <w:r w:rsidR="008E4D64" w:rsidRPr="001E0409" w:rsidDel="00EC60C0">
                <w:rPr>
                  <w:position w:val="-9"/>
                  <w:rPrChange w:id="1858" w:author="chen siyuan" w:date="2022-03-03T16:43:00Z">
                    <w:rPr>
                      <w:position w:val="-9"/>
                    </w:rPr>
                  </w:rPrChange>
                </w:rPr>
                <w:object w:dxaOrig="194" w:dyaOrig="269" w14:anchorId="1E0EEA45">
                  <v:shape id="_x0000_i1138" type="#_x0000_t75" style="width:9.4pt;height:14.15pt" o:ole="">
                    <v:imagedata r:id="rId22" o:title=""/>
                  </v:shape>
                  <o:OLEObject Type="Embed" ProgID="Equation.AxMath" ShapeID="_x0000_i1138" DrawAspect="Content" ObjectID="_1707977417" r:id="rId168"/>
                </w:object>
              </w:r>
              <w:r w:rsidR="008E4D64" w:rsidRPr="001E0409" w:rsidDel="00EC60C0">
                <w:rPr>
                  <w:rFonts w:hint="eastAsia"/>
                </w:rPr>
                <w:delText>和</w:delText>
              </w:r>
              <w:r w:rsidR="008E4D64" w:rsidRPr="001E0409" w:rsidDel="00EC60C0">
                <w:rPr>
                  <w:position w:val="-9"/>
                  <w:rPrChange w:id="1859" w:author="chen siyuan" w:date="2022-03-03T16:43:00Z">
                    <w:rPr>
                      <w:position w:val="-9"/>
                    </w:rPr>
                  </w:rPrChange>
                </w:rPr>
                <w:object w:dxaOrig="211" w:dyaOrig="269" w14:anchorId="35B7502C">
                  <v:shape id="_x0000_i1139" type="#_x0000_t75" style="width:11.2pt;height:14.15pt" o:ole="">
                    <v:imagedata r:id="rId69" o:title=""/>
                  </v:shape>
                  <o:OLEObject Type="Embed" ProgID="Equation.AxMath" ShapeID="_x0000_i1139" DrawAspect="Content" ObjectID="_1707977418" r:id="rId169"/>
                </w:object>
              </w:r>
              <w:r w:rsidR="00BB5AD1" w:rsidRPr="001E0409" w:rsidDel="00EC60C0">
                <w:rPr>
                  <w:rFonts w:hint="eastAsia"/>
                </w:rPr>
                <w:delText>作为另两个通道</w:delText>
              </w:r>
              <w:r w:rsidR="00FD18C7" w:rsidRPr="001E0409" w:rsidDel="00EC60C0">
                <w:rPr>
                  <w:rPrChange w:id="1860" w:author="chen siyuan" w:date="2022-03-03T16:43:00Z">
                    <w:rPr/>
                  </w:rPrChange>
                </w:rPr>
                <w:fldChar w:fldCharType="begin"/>
              </w:r>
              <w:r w:rsidR="00FD18C7" w:rsidRPr="001E0409" w:rsidDel="00EC60C0">
                <w:rPr>
                  <w:rPrChange w:id="1861" w:author="chen siyuan" w:date="2022-03-03T16:43:00Z">
                    <w:rPr/>
                  </w:rPrChange>
                </w:rPr>
                <w:fldChar w:fldCharType="end"/>
              </w:r>
              <w:r w:rsidR="00FD18C7" w:rsidRPr="001E0409" w:rsidDel="00EC60C0">
                <w:rPr>
                  <w:rPrChange w:id="1862" w:author="chen siyuan" w:date="2022-03-03T16:43:00Z">
                    <w:rPr/>
                  </w:rPrChange>
                </w:rPr>
                <w:fldChar w:fldCharType="begin"/>
              </w:r>
              <w:r w:rsidR="00FD18C7" w:rsidRPr="001E0409" w:rsidDel="00EC60C0">
                <w:rPr>
                  <w:rPrChange w:id="1863" w:author="chen siyuan" w:date="2022-03-03T16:43:00Z">
                    <w:rPr/>
                  </w:rPrChange>
                </w:rPr>
                <w:fldChar w:fldCharType="end"/>
              </w:r>
              <w:r w:rsidR="00BB5AD1" w:rsidRPr="001E0409" w:rsidDel="00EC60C0">
                <w:rPr>
                  <w:rFonts w:hint="eastAsia"/>
                </w:rPr>
                <w:delText>，表示两个血管各自的位置。</w:delText>
              </w:r>
              <w:r w:rsidR="003B572F" w:rsidRPr="001E0409" w:rsidDel="00EC60C0">
                <w:rPr>
                  <w:rFonts w:hint="eastAsia"/>
                </w:rPr>
                <w:delText>将</w:delText>
              </w:r>
              <w:r w:rsidR="00E20774" w:rsidRPr="001E0409" w:rsidDel="00EC60C0">
                <w:rPr>
                  <w:rFonts w:hint="eastAsia"/>
                </w:rPr>
                <w:delText>这样</w:delText>
              </w:r>
              <w:r w:rsidR="00BB5AD1" w:rsidRPr="001E0409" w:rsidDel="00EC60C0">
                <w:rPr>
                  <w:rFonts w:hint="eastAsia"/>
                </w:rPr>
                <w:delText>三个</w:delText>
              </w:r>
              <w:r w:rsidR="00886832" w:rsidRPr="001E0409" w:rsidDel="00EC60C0">
                <w:rPr>
                  <w:rFonts w:hint="eastAsia"/>
                </w:rPr>
                <w:delText>立方体</w:delText>
              </w:r>
              <w:r w:rsidR="00BB5AD1" w:rsidRPr="001E0409" w:rsidDel="00EC60C0">
                <w:rPr>
                  <w:rFonts w:hint="eastAsia"/>
                </w:rPr>
                <w:delText>堆叠</w:delText>
              </w:r>
              <w:r w:rsidR="00AB1F5A" w:rsidRPr="001E0409" w:rsidDel="00EC60C0">
                <w:rPr>
                  <w:rFonts w:hint="eastAsia"/>
                </w:rPr>
                <w:delText>成</w:delText>
              </w:r>
            </w:del>
            <w:del w:id="1864" w:author="chen siyuan" w:date="2022-02-22T22:48:00Z">
              <w:r w:rsidR="00AB1F5A" w:rsidRPr="001E0409" w:rsidDel="003A50FB">
                <w:rPr>
                  <w:rFonts w:hint="eastAsia"/>
                </w:rPr>
                <w:delText>大小为</w:delText>
              </w:r>
              <w:r w:rsidR="00BB5AD1" w:rsidRPr="001E0409" w:rsidDel="003A50FB">
                <w:rPr>
                  <w:rFonts w:hint="eastAsia"/>
                </w:rPr>
                <w:delText>（</w:delText>
              </w:r>
              <w:r w:rsidR="00BB5AD1" w:rsidRPr="001E0409" w:rsidDel="003A50FB">
                <w:delText>3</w:delText>
              </w:r>
              <w:r w:rsidR="00BB5AD1" w:rsidRPr="001E0409" w:rsidDel="003A50FB">
                <w:rPr>
                  <w:rFonts w:hint="eastAsia"/>
                </w:rPr>
                <w:delText>，</w:delText>
              </w:r>
              <w:r w:rsidR="00BB5AD1" w:rsidRPr="001E0409" w:rsidDel="003A50FB">
                <w:delText>40</w:delText>
              </w:r>
              <w:r w:rsidR="00BB5AD1" w:rsidRPr="001E0409" w:rsidDel="003A50FB">
                <w:rPr>
                  <w:rFonts w:hint="eastAsia"/>
                </w:rPr>
                <w:delText>，</w:delText>
              </w:r>
              <w:r w:rsidR="00BB5AD1" w:rsidRPr="001E0409" w:rsidDel="003A50FB">
                <w:delText>40</w:delText>
              </w:r>
              <w:r w:rsidR="00BB5AD1" w:rsidRPr="001E0409" w:rsidDel="003A50FB">
                <w:rPr>
                  <w:rFonts w:hint="eastAsia"/>
                </w:rPr>
                <w:delText>，</w:delText>
              </w:r>
              <w:r w:rsidR="00BB5AD1" w:rsidRPr="001E0409" w:rsidDel="003A50FB">
                <w:delText>40</w:delText>
              </w:r>
              <w:r w:rsidR="00BB5AD1" w:rsidRPr="001E0409" w:rsidDel="003A50FB">
                <w:rPr>
                  <w:rFonts w:hint="eastAsia"/>
                </w:rPr>
                <w:delText>）</w:delText>
              </w:r>
              <w:r w:rsidR="00AB1F5A" w:rsidRPr="001E0409" w:rsidDel="003A50FB">
                <w:rPr>
                  <w:rFonts w:hint="eastAsia"/>
                </w:rPr>
                <w:delText>的</w:delText>
              </w:r>
            </w:del>
            <w:del w:id="1865" w:author="chen siyuan" w:date="2022-02-28T21:07:00Z">
              <w:r w:rsidR="00AB1F5A" w:rsidRPr="001E0409" w:rsidDel="00EC60C0">
                <w:rPr>
                  <w:rFonts w:hint="eastAsia"/>
                </w:rPr>
                <w:delText>四通道数据</w:delText>
              </w:r>
              <w:r w:rsidR="003B572F" w:rsidRPr="001E0409" w:rsidDel="00EC60C0">
                <w:rPr>
                  <w:rFonts w:hint="eastAsia"/>
                </w:rPr>
                <w:delText>作为分类网络输入</w:delText>
              </w:r>
              <w:r w:rsidR="00886832" w:rsidRPr="001E0409" w:rsidDel="00EC60C0">
                <w:rPr>
                  <w:rFonts w:hint="eastAsia"/>
                </w:rPr>
                <w:delText>，</w:delText>
              </w:r>
              <w:r w:rsidR="00DE021A" w:rsidRPr="001E0409" w:rsidDel="00EC60C0">
                <w:rPr>
                  <w:rFonts w:hint="eastAsia"/>
                </w:rPr>
                <w:delText>以此</w:delText>
              </w:r>
              <w:r w:rsidR="00495FEB" w:rsidRPr="001E0409" w:rsidDel="00EC60C0">
                <w:rPr>
                  <w:rFonts w:hint="eastAsia"/>
                </w:rPr>
                <w:delText>有效</w:delText>
              </w:r>
              <w:r w:rsidR="00E5095E" w:rsidRPr="001E0409" w:rsidDel="00EC60C0">
                <w:rPr>
                  <w:rFonts w:hint="eastAsia"/>
                </w:rPr>
                <w:delText>表示断裂处的</w:delText>
              </w:r>
              <w:r w:rsidR="00425DE8" w:rsidRPr="001E0409" w:rsidDel="00EC60C0">
                <w:rPr>
                  <w:rFonts w:hint="eastAsia"/>
                </w:rPr>
                <w:delText>三维</w:delText>
              </w:r>
              <w:r w:rsidR="007F469F" w:rsidRPr="001E0409" w:rsidDel="00EC60C0">
                <w:rPr>
                  <w:rFonts w:hint="eastAsia"/>
                </w:rPr>
                <w:delText>位置</w:delText>
              </w:r>
              <w:r w:rsidR="00E5095E" w:rsidRPr="001E0409" w:rsidDel="00EC60C0">
                <w:rPr>
                  <w:rFonts w:hint="eastAsia"/>
                </w:rPr>
                <w:delText>信息。</w:delText>
              </w:r>
            </w:del>
          </w:p>
          <w:p w14:paraId="34386BAD" w14:textId="43C6B5ED" w:rsidR="00736085" w:rsidRPr="001E0409" w:rsidDel="003F53FD" w:rsidRDefault="006028F3" w:rsidP="004C0C0B">
            <w:pPr>
              <w:spacing w:line="312" w:lineRule="auto"/>
              <w:ind w:firstLineChars="200" w:firstLine="420"/>
              <w:rPr>
                <w:del w:id="1866" w:author="chen siyuan" w:date="2022-02-22T22:48:00Z"/>
              </w:rPr>
            </w:pPr>
            <w:del w:id="1867" w:author="chen siyuan" w:date="2022-02-22T22:48:00Z">
              <w:r w:rsidRPr="001E0409" w:rsidDel="003F53FD">
                <w:rPr>
                  <w:rFonts w:hint="eastAsia"/>
                </w:rPr>
                <w:delText>为训练分类网络，我们找出</w:delText>
              </w:r>
              <w:r w:rsidRPr="001E0409" w:rsidDel="003F53FD">
                <w:delText>158</w:delText>
              </w:r>
              <w:r w:rsidRPr="001E0409" w:rsidDel="003F53FD">
                <w:rPr>
                  <w:rFonts w:hint="eastAsia"/>
                </w:rPr>
                <w:delText>个正样本和</w:delText>
              </w:r>
              <w:r w:rsidRPr="001E0409" w:rsidDel="003F53FD">
                <w:delText>78</w:delText>
              </w:r>
              <w:r w:rsidRPr="001E0409" w:rsidDel="003F53FD">
                <w:rPr>
                  <w:rFonts w:hint="eastAsia"/>
                </w:rPr>
                <w:delText>个负样本组成分类数据集，其中各随机选取</w:delText>
              </w:r>
              <w:r w:rsidRPr="001E0409" w:rsidDel="003F53FD">
                <w:delText>75%</w:delText>
              </w:r>
              <w:r w:rsidRPr="001E0409" w:rsidDel="003F53FD">
                <w:rPr>
                  <w:rFonts w:hint="eastAsia"/>
                </w:rPr>
                <w:delText>作为训练集</w:delText>
              </w:r>
              <w:r w:rsidR="00851C1C" w:rsidRPr="001E0409" w:rsidDel="003F53FD">
                <w:rPr>
                  <w:rFonts w:hint="eastAsia"/>
                </w:rPr>
                <w:delText>（</w:delText>
              </w:r>
              <w:r w:rsidR="00851C1C" w:rsidRPr="001E0409" w:rsidDel="003F53FD">
                <w:delText>177</w:delText>
              </w:r>
              <w:r w:rsidR="00851C1C" w:rsidRPr="001E0409" w:rsidDel="003F53FD">
                <w:rPr>
                  <w:rFonts w:hint="eastAsia"/>
                </w:rPr>
                <w:delText>个）</w:delText>
              </w:r>
              <w:r w:rsidRPr="001E0409" w:rsidDel="003F53FD">
                <w:rPr>
                  <w:rFonts w:hint="eastAsia"/>
                </w:rPr>
                <w:delText>，</w:delText>
              </w:r>
              <w:r w:rsidRPr="001E0409" w:rsidDel="003F53FD">
                <w:delText>25%</w:delText>
              </w:r>
              <w:r w:rsidRPr="001E0409" w:rsidDel="003F53FD">
                <w:rPr>
                  <w:rFonts w:hint="eastAsia"/>
                </w:rPr>
                <w:delText>作为测试集</w:delText>
              </w:r>
              <w:r w:rsidR="00851C1C" w:rsidRPr="001E0409" w:rsidDel="003F53FD">
                <w:rPr>
                  <w:rFonts w:hint="eastAsia"/>
                </w:rPr>
                <w:delText>（</w:delText>
              </w:r>
              <w:r w:rsidR="00851C1C" w:rsidRPr="001E0409" w:rsidDel="003F53FD">
                <w:delText>59</w:delText>
              </w:r>
              <w:r w:rsidR="00883B2D" w:rsidRPr="001E0409" w:rsidDel="003F53FD">
                <w:rPr>
                  <w:rFonts w:hint="eastAsia"/>
                </w:rPr>
                <w:delText>个</w:delText>
              </w:r>
              <w:r w:rsidR="00851C1C" w:rsidRPr="001E0409" w:rsidDel="003F53FD">
                <w:rPr>
                  <w:rFonts w:hint="eastAsia"/>
                </w:rPr>
                <w:delText>）</w:delText>
              </w:r>
              <w:r w:rsidRPr="001E0409" w:rsidDel="003F53FD">
                <w:rPr>
                  <w:rFonts w:hint="eastAsia"/>
                </w:rPr>
                <w:delText>。</w:delText>
              </w:r>
              <w:r w:rsidR="003E6A1F" w:rsidRPr="001E0409" w:rsidDel="003F53FD">
                <w:rPr>
                  <w:rFonts w:hint="eastAsia"/>
                </w:rPr>
                <w:delText>接着</w:delText>
              </w:r>
              <w:r w:rsidR="00026BA8" w:rsidRPr="001E0409" w:rsidDel="003F53FD">
                <w:rPr>
                  <w:rFonts w:hint="eastAsia"/>
                </w:rPr>
                <w:delText>去</w:delText>
              </w:r>
              <w:r w:rsidR="005F066A" w:rsidRPr="001E0409" w:rsidDel="003F53FD">
                <w:rPr>
                  <w:rFonts w:hint="eastAsia"/>
                </w:rPr>
                <w:delText>测试全脑</w:delText>
              </w:r>
              <w:r w:rsidR="005F066A" w:rsidRPr="001E0409" w:rsidDel="003F53FD">
                <w:delText>1799</w:delText>
              </w:r>
              <w:r w:rsidR="005F066A" w:rsidRPr="001E0409" w:rsidDel="003F53FD">
                <w:rPr>
                  <w:rFonts w:hint="eastAsia"/>
                </w:rPr>
                <w:delText>个疑似断裂处，</w:delText>
              </w:r>
              <w:r w:rsidR="00794E4B" w:rsidRPr="001E0409" w:rsidDel="003F53FD">
                <w:rPr>
                  <w:rFonts w:hint="eastAsia"/>
                </w:rPr>
                <w:delText>再</w:delText>
              </w:r>
              <w:r w:rsidR="005C1EB1" w:rsidRPr="001E0409" w:rsidDel="003F53FD">
                <w:rPr>
                  <w:rFonts w:hint="eastAsia"/>
                </w:rPr>
                <w:delText>连接正样本</w:delText>
              </w:r>
              <w:r w:rsidR="00794E4B" w:rsidRPr="001E0409" w:rsidDel="003F53FD">
                <w:rPr>
                  <w:rFonts w:hint="eastAsia"/>
                </w:rPr>
                <w:delText>对应的断裂</w:delText>
              </w:r>
              <w:r w:rsidR="005C1EB1" w:rsidRPr="001E0409" w:rsidDel="003F53FD">
                <w:rPr>
                  <w:rFonts w:hint="eastAsia"/>
                </w:rPr>
                <w:delText>就</w:delText>
              </w:r>
              <w:r w:rsidR="00026BA8" w:rsidRPr="001E0409" w:rsidDel="003F53FD">
                <w:rPr>
                  <w:rFonts w:hint="eastAsia"/>
                </w:rPr>
                <w:delText>能够有效恢复全脑血管的连通性</w:delText>
              </w:r>
              <w:r w:rsidR="005C1EB1" w:rsidRPr="001E0409" w:rsidDel="003F53FD">
                <w:rPr>
                  <w:rFonts w:hint="eastAsia"/>
                </w:rPr>
                <w:delText>。</w:delText>
              </w:r>
            </w:del>
          </w:p>
          <w:p w14:paraId="227EBB01" w14:textId="33892C7B" w:rsidR="00734CCA" w:rsidRPr="001E0409" w:rsidDel="007B44ED" w:rsidRDefault="008D450E">
            <w:pPr>
              <w:pStyle w:val="a7"/>
              <w:rPr>
                <w:del w:id="1868" w:author="chen siyuan" w:date="2022-02-25T15:10:00Z"/>
                <w:rPrChange w:id="1869" w:author="chen siyuan" w:date="2022-03-03T16:43:00Z">
                  <w:rPr>
                    <w:del w:id="1870" w:author="chen siyuan" w:date="2022-02-25T15:10:00Z"/>
                    <w:noProof/>
                  </w:rPr>
                </w:rPrChange>
              </w:rPr>
              <w:pPrChange w:id="1871" w:author="chen siyuan" w:date="2022-02-25T15:10:00Z">
                <w:pPr>
                  <w:keepNext/>
                  <w:spacing w:line="312" w:lineRule="auto"/>
                  <w:jc w:val="center"/>
                </w:pPr>
              </w:pPrChange>
            </w:pPr>
            <w:del w:id="1872" w:author="chen siyuan" w:date="2022-02-28T21:07:00Z">
              <w:r>
                <w:rPr>
                  <w:noProof/>
                  <w:rPrChange w:id="1873" w:author="chen siyuan" w:date="2022-03-03T16:43:00Z">
                    <w:rPr>
                      <w:noProof/>
                    </w:rPr>
                  </w:rPrChange>
                </w:rPr>
                <w:drawing>
                  <wp:inline distT="0" distB="0" distL="0" distR="0" wp14:anchorId="30402DB8" wp14:editId="64E4AB36">
                    <wp:extent cx="1253490" cy="132461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53490" cy="1324610"/>
                            </a:xfrm>
                            <a:prstGeom prst="rect">
                              <a:avLst/>
                            </a:prstGeom>
                            <a:noFill/>
                            <a:ln>
                              <a:noFill/>
                            </a:ln>
                          </pic:spPr>
                        </pic:pic>
                      </a:graphicData>
                    </a:graphic>
                  </wp:inline>
                </w:drawing>
              </w:r>
              <w:r w:rsidR="00734CCA" w:rsidRPr="001E0409" w:rsidDel="00EC60C0">
                <w:rPr>
                  <w:noProof/>
                  <w:rPrChange w:id="1874" w:author="chen siyuan" w:date="2022-03-03T16:43:00Z">
                    <w:rPr>
                      <w:noProof/>
                    </w:rPr>
                  </w:rPrChange>
                </w:rPr>
                <w:delText xml:space="preserve"> </w:delText>
              </w:r>
              <w:r>
                <w:rPr>
                  <w:noProof/>
                  <w:rPrChange w:id="1875" w:author="chen siyuan" w:date="2022-03-03T16:43:00Z">
                    <w:rPr>
                      <w:noProof/>
                    </w:rPr>
                  </w:rPrChange>
                </w:rPr>
                <w:drawing>
                  <wp:inline distT="0" distB="0" distL="0" distR="0" wp14:anchorId="2926B0A1" wp14:editId="3A145904">
                    <wp:extent cx="1276350" cy="1304925"/>
                    <wp:effectExtent l="0" t="0" r="0" b="0"/>
                    <wp:docPr id="117" name="图片 1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Grp="1"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76350" cy="1304925"/>
                            </a:xfrm>
                            <a:prstGeom prst="rect">
                              <a:avLst/>
                            </a:prstGeom>
                            <a:noFill/>
                            <a:ln>
                              <a:noFill/>
                            </a:ln>
                          </pic:spPr>
                        </pic:pic>
                      </a:graphicData>
                    </a:graphic>
                  </wp:inline>
                </w:drawing>
              </w:r>
              <w:r w:rsidR="00734CCA" w:rsidRPr="001E0409" w:rsidDel="00EC60C0">
                <w:rPr>
                  <w:noProof/>
                  <w:rPrChange w:id="1876" w:author="chen siyuan" w:date="2022-03-03T16:43:00Z">
                    <w:rPr>
                      <w:noProof/>
                    </w:rPr>
                  </w:rPrChange>
                </w:rPr>
                <w:delText xml:space="preserve"> </w:delText>
              </w:r>
              <w:r>
                <w:rPr>
                  <w:noProof/>
                  <w:rPrChange w:id="1877" w:author="chen siyuan" w:date="2022-03-03T16:43:00Z">
                    <w:rPr>
                      <w:noProof/>
                    </w:rPr>
                  </w:rPrChange>
                </w:rPr>
                <w:drawing>
                  <wp:inline distT="0" distB="0" distL="0" distR="0" wp14:anchorId="4C52E096" wp14:editId="4680A62E">
                    <wp:extent cx="1341755" cy="130492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41755" cy="1304925"/>
                            </a:xfrm>
                            <a:prstGeom prst="rect">
                              <a:avLst/>
                            </a:prstGeom>
                            <a:noFill/>
                            <a:ln>
                              <a:noFill/>
                            </a:ln>
                          </pic:spPr>
                        </pic:pic>
                      </a:graphicData>
                    </a:graphic>
                  </wp:inline>
                </w:drawing>
              </w:r>
              <w:r w:rsidR="00734CCA" w:rsidRPr="001E0409" w:rsidDel="00EC60C0">
                <w:rPr>
                  <w:noProof/>
                  <w:rPrChange w:id="1878" w:author="chen siyuan" w:date="2022-03-03T16:43:00Z">
                    <w:rPr>
                      <w:noProof/>
                    </w:rPr>
                  </w:rPrChange>
                </w:rPr>
                <w:delText xml:space="preserve"> </w:delText>
              </w:r>
              <w:r>
                <w:rPr>
                  <w:noProof/>
                  <w:rPrChange w:id="1879" w:author="chen siyuan" w:date="2022-03-03T16:43:00Z">
                    <w:rPr>
                      <w:noProof/>
                    </w:rPr>
                  </w:rPrChange>
                </w:rPr>
                <w:drawing>
                  <wp:inline distT="0" distB="0" distL="0" distR="0" wp14:anchorId="2C55A81A" wp14:editId="2403B991">
                    <wp:extent cx="1273175" cy="134429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0" cstate="print">
                              <a:extLst>
                                <a:ext uri="{28A0092B-C50C-407E-A947-70E740481C1C}">
                                  <a14:useLocalDpi xmlns:a14="http://schemas.microsoft.com/office/drawing/2010/main" val="0"/>
                                </a:ext>
                              </a:extLst>
                            </a:blip>
                            <a:srcRect t="8646"/>
                            <a:stretch>
                              <a:fillRect/>
                            </a:stretch>
                          </pic:blipFill>
                          <pic:spPr bwMode="auto">
                            <a:xfrm>
                              <a:off x="0" y="0"/>
                              <a:ext cx="1273175" cy="1344295"/>
                            </a:xfrm>
                            <a:prstGeom prst="rect">
                              <a:avLst/>
                            </a:prstGeom>
                            <a:noFill/>
                            <a:ln>
                              <a:noFill/>
                            </a:ln>
                          </pic:spPr>
                        </pic:pic>
                      </a:graphicData>
                    </a:graphic>
                  </wp:inline>
                </w:drawing>
              </w:r>
            </w:del>
          </w:p>
          <w:p w14:paraId="25FD0657" w14:textId="0D9C8BCC" w:rsidR="00862B28" w:rsidRPr="001E0409" w:rsidDel="00744768" w:rsidRDefault="00862B28">
            <w:pPr>
              <w:pStyle w:val="a7"/>
              <w:rPr>
                <w:del w:id="1880" w:author="chen siyuan" w:date="2022-02-22T21:37:00Z"/>
                <w:sz w:val="18"/>
                <w:szCs w:val="18"/>
                <w:rPrChange w:id="1881" w:author="chen siyuan" w:date="2022-03-03T16:43:00Z">
                  <w:rPr>
                    <w:del w:id="1882" w:author="chen siyuan" w:date="2022-02-22T21:37:00Z"/>
                    <w:sz w:val="18"/>
                    <w:szCs w:val="18"/>
                  </w:rPr>
                </w:rPrChange>
              </w:rPr>
              <w:pPrChange w:id="1883" w:author="chen siyuan" w:date="2022-02-25T15:10:00Z">
                <w:pPr>
                  <w:keepNext/>
                  <w:spacing w:line="312" w:lineRule="auto"/>
                  <w:jc w:val="left"/>
                </w:pPr>
              </w:pPrChange>
            </w:pPr>
            <w:del w:id="1884" w:author="chen siyuan" w:date="2022-02-22T21:37:00Z">
              <w:r w:rsidRPr="001E0409" w:rsidDel="00744768">
                <w:rPr>
                  <w:sz w:val="18"/>
                  <w:szCs w:val="18"/>
                  <w:rPrChange w:id="1885" w:author="chen siyuan" w:date="2022-03-03T16:43:00Z">
                    <w:rPr>
                      <w:sz w:val="18"/>
                      <w:szCs w:val="18"/>
                    </w:rPr>
                  </w:rPrChange>
                </w:rPr>
                <w:delText xml:space="preserve">       </w:delText>
              </w:r>
              <w:r w:rsidR="00D662C4" w:rsidRPr="001E0409" w:rsidDel="00744768">
                <w:rPr>
                  <w:sz w:val="18"/>
                  <w:szCs w:val="18"/>
                  <w:rPrChange w:id="1886" w:author="chen siyuan" w:date="2022-03-03T16:43:00Z">
                    <w:rPr>
                      <w:sz w:val="18"/>
                      <w:szCs w:val="18"/>
                    </w:rPr>
                  </w:rPrChange>
                </w:rPr>
                <w:delText xml:space="preserve"> </w:delText>
              </w:r>
              <w:r w:rsidRPr="001E0409" w:rsidDel="00744768">
                <w:rPr>
                  <w:sz w:val="18"/>
                  <w:szCs w:val="18"/>
                  <w:rPrChange w:id="1887" w:author="chen siyuan" w:date="2022-03-03T16:43:00Z">
                    <w:rPr>
                      <w:sz w:val="18"/>
                      <w:szCs w:val="18"/>
                    </w:rPr>
                  </w:rPrChange>
                </w:rPr>
                <w:delText xml:space="preserve"> </w:delText>
              </w:r>
              <w:r w:rsidR="00D662C4" w:rsidRPr="001E0409" w:rsidDel="00744768">
                <w:rPr>
                  <w:sz w:val="18"/>
                  <w:szCs w:val="18"/>
                  <w:rPrChange w:id="1888" w:author="chen siyuan" w:date="2022-03-03T16:43:00Z">
                    <w:rPr>
                      <w:sz w:val="18"/>
                      <w:szCs w:val="18"/>
                    </w:rPr>
                  </w:rPrChange>
                </w:rPr>
                <w:delText xml:space="preserve">(a) </w:delText>
              </w:r>
              <w:r w:rsidRPr="001E0409" w:rsidDel="00744768">
                <w:rPr>
                  <w:rFonts w:hint="eastAsia"/>
                  <w:sz w:val="18"/>
                  <w:szCs w:val="18"/>
                  <w:rPrChange w:id="1889" w:author="chen siyuan" w:date="2022-03-03T16:43:00Z">
                    <w:rPr>
                      <w:rFonts w:hint="eastAsia"/>
                      <w:sz w:val="18"/>
                      <w:szCs w:val="18"/>
                    </w:rPr>
                  </w:rPrChange>
                </w:rPr>
                <w:delText>正样本：类别一</w:delText>
              </w:r>
              <w:r w:rsidRPr="001E0409" w:rsidDel="00744768">
                <w:rPr>
                  <w:sz w:val="18"/>
                  <w:szCs w:val="18"/>
                  <w:rPrChange w:id="1890" w:author="chen siyuan" w:date="2022-03-03T16:43:00Z">
                    <w:rPr>
                      <w:sz w:val="18"/>
                      <w:szCs w:val="18"/>
                    </w:rPr>
                  </w:rPrChange>
                </w:rPr>
                <w:delText xml:space="preserve">   </w:delText>
              </w:r>
              <w:r w:rsidR="00D662C4" w:rsidRPr="001E0409" w:rsidDel="00744768">
                <w:rPr>
                  <w:sz w:val="18"/>
                  <w:szCs w:val="18"/>
                  <w:rPrChange w:id="1891" w:author="chen siyuan" w:date="2022-03-03T16:43:00Z">
                    <w:rPr>
                      <w:sz w:val="18"/>
                      <w:szCs w:val="18"/>
                    </w:rPr>
                  </w:rPrChange>
                </w:rPr>
                <w:delText xml:space="preserve">   (b) </w:delText>
              </w:r>
              <w:r w:rsidRPr="001E0409" w:rsidDel="00744768">
                <w:rPr>
                  <w:rFonts w:hint="eastAsia"/>
                  <w:sz w:val="18"/>
                  <w:szCs w:val="18"/>
                  <w:rPrChange w:id="1892" w:author="chen siyuan" w:date="2022-03-03T16:43:00Z">
                    <w:rPr>
                      <w:rFonts w:hint="eastAsia"/>
                      <w:sz w:val="18"/>
                      <w:szCs w:val="18"/>
                    </w:rPr>
                  </w:rPrChange>
                </w:rPr>
                <w:delText>正样本：类别二</w:delText>
              </w:r>
              <w:r w:rsidRPr="001E0409" w:rsidDel="00744768">
                <w:rPr>
                  <w:sz w:val="18"/>
                  <w:szCs w:val="18"/>
                  <w:rPrChange w:id="1893" w:author="chen siyuan" w:date="2022-03-03T16:43:00Z">
                    <w:rPr>
                      <w:sz w:val="18"/>
                      <w:szCs w:val="18"/>
                    </w:rPr>
                  </w:rPrChange>
                </w:rPr>
                <w:delText xml:space="preserve">          </w:delText>
              </w:r>
              <w:r w:rsidR="00D662C4" w:rsidRPr="001E0409" w:rsidDel="00744768">
                <w:rPr>
                  <w:sz w:val="18"/>
                  <w:szCs w:val="18"/>
                  <w:rPrChange w:id="1894" w:author="chen siyuan" w:date="2022-03-03T16:43:00Z">
                    <w:rPr>
                      <w:sz w:val="18"/>
                      <w:szCs w:val="18"/>
                    </w:rPr>
                  </w:rPrChange>
                </w:rPr>
                <w:delText xml:space="preserve">(c) </w:delText>
              </w:r>
              <w:r w:rsidRPr="001E0409" w:rsidDel="00744768">
                <w:rPr>
                  <w:rFonts w:hint="eastAsia"/>
                  <w:sz w:val="18"/>
                  <w:szCs w:val="18"/>
                  <w:rPrChange w:id="1895" w:author="chen siyuan" w:date="2022-03-03T16:43:00Z">
                    <w:rPr>
                      <w:rFonts w:hint="eastAsia"/>
                      <w:sz w:val="18"/>
                      <w:szCs w:val="18"/>
                    </w:rPr>
                  </w:rPrChange>
                </w:rPr>
                <w:delText>负样本</w:delText>
              </w:r>
              <w:r w:rsidRPr="001E0409" w:rsidDel="00744768">
                <w:rPr>
                  <w:sz w:val="18"/>
                  <w:szCs w:val="18"/>
                  <w:rPrChange w:id="1896" w:author="chen siyuan" w:date="2022-03-03T16:43:00Z">
                    <w:rPr>
                      <w:sz w:val="18"/>
                      <w:szCs w:val="18"/>
                    </w:rPr>
                  </w:rPrChange>
                </w:rPr>
                <w:delText xml:space="preserve">             </w:delText>
              </w:r>
              <w:r w:rsidR="00D662C4" w:rsidRPr="001E0409" w:rsidDel="00744768">
                <w:rPr>
                  <w:sz w:val="18"/>
                  <w:szCs w:val="18"/>
                  <w:rPrChange w:id="1897" w:author="chen siyuan" w:date="2022-03-03T16:43:00Z">
                    <w:rPr>
                      <w:sz w:val="18"/>
                      <w:szCs w:val="18"/>
                    </w:rPr>
                  </w:rPrChange>
                </w:rPr>
                <w:delText xml:space="preserve">(d) </w:delText>
              </w:r>
              <w:r w:rsidRPr="001E0409" w:rsidDel="00744768">
                <w:rPr>
                  <w:rFonts w:hint="eastAsia"/>
                  <w:sz w:val="18"/>
                  <w:szCs w:val="18"/>
                  <w:rPrChange w:id="1898" w:author="chen siyuan" w:date="2022-03-03T16:43:00Z">
                    <w:rPr>
                      <w:rFonts w:hint="eastAsia"/>
                      <w:sz w:val="18"/>
                      <w:szCs w:val="18"/>
                    </w:rPr>
                  </w:rPrChange>
                </w:rPr>
                <w:delText>网络输入</w:delText>
              </w:r>
            </w:del>
          </w:p>
          <w:p w14:paraId="08C040FB" w14:textId="09A6A942" w:rsidR="000F7D92" w:rsidRPr="001E0409" w:rsidDel="00744768" w:rsidRDefault="00734CCA">
            <w:pPr>
              <w:pStyle w:val="a7"/>
              <w:rPr>
                <w:del w:id="1899" w:author="chen siyuan" w:date="2022-02-22T21:37:00Z"/>
                <w:rFonts w:ascii="Times New Roman" w:hAnsi="Times New Roman"/>
              </w:rPr>
              <w:pPrChange w:id="1900" w:author="chen siyuan" w:date="2022-02-25T15:10:00Z">
                <w:pPr>
                  <w:pStyle w:val="a7"/>
                  <w:jc w:val="center"/>
                </w:pPr>
              </w:pPrChange>
            </w:pPr>
            <w:del w:id="1901" w:author="chen siyuan" w:date="2022-02-22T21:58:00Z">
              <w:r w:rsidRPr="001E0409" w:rsidDel="00EE3E9C">
                <w:rPr>
                  <w:rFonts w:ascii="Times New Roman" w:hAnsi="Times New Roman" w:hint="eastAsia"/>
                  <w:rPrChange w:id="1902" w:author="chen siyuan" w:date="2022-03-03T16:43:00Z">
                    <w:rPr>
                      <w:rFonts w:hint="eastAsia"/>
                    </w:rPr>
                  </w:rPrChange>
                </w:rPr>
                <w:delText>图</w:delText>
              </w:r>
              <w:r w:rsidRPr="001E0409" w:rsidDel="00EE3E9C">
                <w:rPr>
                  <w:rFonts w:ascii="Times New Roman" w:hAnsi="Times New Roman"/>
                  <w:rPrChange w:id="1903" w:author="chen siyuan" w:date="2022-03-03T16:43:00Z">
                    <w:rPr/>
                  </w:rPrChange>
                </w:rPr>
                <w:delText xml:space="preserve"> </w:delText>
              </w:r>
              <w:r w:rsidRPr="001E0409" w:rsidDel="00EE3E9C">
                <w:rPr>
                  <w:rFonts w:ascii="Times New Roman" w:hAnsi="Times New Roman"/>
                  <w:rPrChange w:id="1904" w:author="chen siyuan" w:date="2022-03-03T16:43:00Z">
                    <w:rPr/>
                  </w:rPrChange>
                </w:rPr>
                <w:fldChar w:fldCharType="begin"/>
              </w:r>
              <w:r w:rsidRPr="001E0409" w:rsidDel="00EE3E9C">
                <w:rPr>
                  <w:rFonts w:ascii="Times New Roman" w:hAnsi="Times New Roman"/>
                  <w:rPrChange w:id="1905" w:author="chen siyuan" w:date="2022-03-03T16:43:00Z">
                    <w:rPr/>
                  </w:rPrChange>
                </w:rPr>
                <w:delInstrText xml:space="preserve"> SEQ </w:delInstrText>
              </w:r>
              <w:r w:rsidRPr="001E0409" w:rsidDel="00EE3E9C">
                <w:rPr>
                  <w:rFonts w:ascii="Times New Roman" w:hAnsi="Times New Roman" w:hint="eastAsia"/>
                  <w:rPrChange w:id="1906" w:author="chen siyuan" w:date="2022-03-03T16:43:00Z">
                    <w:rPr>
                      <w:rFonts w:hint="eastAsia"/>
                    </w:rPr>
                  </w:rPrChange>
                </w:rPr>
                <w:delInstrText>图</w:delInstrText>
              </w:r>
              <w:r w:rsidRPr="001E0409" w:rsidDel="00EE3E9C">
                <w:rPr>
                  <w:rFonts w:ascii="Times New Roman" w:hAnsi="Times New Roman"/>
                  <w:rPrChange w:id="1907" w:author="chen siyuan" w:date="2022-03-03T16:43:00Z">
                    <w:rPr/>
                  </w:rPrChange>
                </w:rPr>
                <w:delInstrText xml:space="preserve"> \* ARABIC </w:delInstrText>
              </w:r>
              <w:r w:rsidRPr="001E0409" w:rsidDel="00EE3E9C">
                <w:rPr>
                  <w:rFonts w:ascii="Times New Roman" w:hAnsi="Times New Roman"/>
                  <w:rPrChange w:id="1908" w:author="chen siyuan" w:date="2022-03-03T16:43:00Z">
                    <w:rPr/>
                  </w:rPrChange>
                </w:rPr>
                <w:fldChar w:fldCharType="separate"/>
              </w:r>
              <w:r w:rsidR="00E620B7" w:rsidRPr="001E0409" w:rsidDel="00EE3E9C">
                <w:rPr>
                  <w:rFonts w:ascii="Times New Roman" w:hAnsi="Times New Roman"/>
                  <w:noProof/>
                  <w:rPrChange w:id="1909" w:author="chen siyuan" w:date="2022-03-03T16:43:00Z">
                    <w:rPr>
                      <w:noProof/>
                    </w:rPr>
                  </w:rPrChange>
                </w:rPr>
                <w:delText>15</w:delText>
              </w:r>
              <w:r w:rsidRPr="001E0409" w:rsidDel="00EE3E9C">
                <w:rPr>
                  <w:rFonts w:ascii="Times New Roman" w:hAnsi="Times New Roman"/>
                  <w:rPrChange w:id="1910" w:author="chen siyuan" w:date="2022-03-03T16:43:00Z">
                    <w:rPr/>
                  </w:rPrChange>
                </w:rPr>
                <w:fldChar w:fldCharType="end"/>
              </w:r>
              <w:r w:rsidRPr="001E0409" w:rsidDel="00EE3E9C">
                <w:rPr>
                  <w:rFonts w:ascii="Times New Roman" w:hAnsi="Times New Roman"/>
                  <w:rPrChange w:id="1911" w:author="chen siyuan" w:date="2022-03-03T16:43:00Z">
                    <w:rPr/>
                  </w:rPrChange>
                </w:rPr>
                <w:delText xml:space="preserve"> </w:delText>
              </w:r>
            </w:del>
            <w:del w:id="1912" w:author="chen siyuan" w:date="2022-02-22T21:37:00Z">
              <w:r w:rsidRPr="001E0409" w:rsidDel="00744768">
                <w:rPr>
                  <w:rFonts w:ascii="Times New Roman" w:hAnsi="Times New Roman" w:hint="eastAsia"/>
                  <w:rPrChange w:id="1913" w:author="chen siyuan" w:date="2022-03-03T16:43:00Z">
                    <w:rPr>
                      <w:rFonts w:hint="eastAsia"/>
                    </w:rPr>
                  </w:rPrChange>
                </w:rPr>
                <w:delText>正负样本示例</w:delText>
              </w:r>
              <w:r w:rsidR="00554D28" w:rsidRPr="001E0409" w:rsidDel="00744768">
                <w:rPr>
                  <w:rFonts w:ascii="Times New Roman" w:hAnsi="Times New Roman" w:hint="eastAsia"/>
                  <w:rPrChange w:id="1914" w:author="chen siyuan" w:date="2022-03-03T16:43:00Z">
                    <w:rPr>
                      <w:rFonts w:hint="eastAsia"/>
                    </w:rPr>
                  </w:rPrChange>
                </w:rPr>
                <w:delText>和网络输入示例</w:delText>
              </w:r>
              <w:r w:rsidRPr="001E0409" w:rsidDel="00744768">
                <w:rPr>
                  <w:rFonts w:ascii="Times New Roman" w:hAnsi="Times New Roman" w:hint="eastAsia"/>
                  <w:rPrChange w:id="1915" w:author="chen siyuan" w:date="2022-03-03T16:43:00Z">
                    <w:rPr>
                      <w:rFonts w:hint="eastAsia"/>
                    </w:rPr>
                  </w:rPrChange>
                </w:rPr>
                <w:delText>。正样本包含两个类别，分别是</w:delText>
              </w:r>
              <w:r w:rsidR="007F297E" w:rsidRPr="001E0409" w:rsidDel="00744768">
                <w:rPr>
                  <w:rFonts w:ascii="Times New Roman" w:hAnsi="Times New Roman" w:hint="eastAsia"/>
                  <w:rPrChange w:id="1916" w:author="chen siyuan" w:date="2022-03-03T16:43:00Z">
                    <w:rPr>
                      <w:rFonts w:hint="eastAsia"/>
                    </w:rPr>
                  </w:rPrChange>
                </w:rPr>
                <w:delText>沿主干断裂</w:delText>
              </w:r>
              <w:r w:rsidR="007F297E" w:rsidRPr="001E0409" w:rsidDel="00744768">
                <w:rPr>
                  <w:rFonts w:ascii="Times New Roman" w:hAnsi="Times New Roman"/>
                  <w:rPrChange w:id="1917" w:author="chen siyuan" w:date="2022-03-03T16:43:00Z">
                    <w:rPr/>
                  </w:rPrChange>
                </w:rPr>
                <w:delText>(a)</w:delText>
              </w:r>
              <w:r w:rsidR="007F297E" w:rsidRPr="001E0409" w:rsidDel="00744768">
                <w:rPr>
                  <w:rFonts w:ascii="Times New Roman" w:hAnsi="Times New Roman" w:hint="eastAsia"/>
                  <w:rPrChange w:id="1918" w:author="chen siyuan" w:date="2022-03-03T16:43:00Z">
                    <w:rPr>
                      <w:rFonts w:hint="eastAsia"/>
                    </w:rPr>
                  </w:rPrChange>
                </w:rPr>
                <w:delText>和在分叉处断裂</w:delText>
              </w:r>
              <w:r w:rsidR="007F297E" w:rsidRPr="001E0409" w:rsidDel="00744768">
                <w:rPr>
                  <w:rFonts w:ascii="Times New Roman" w:hAnsi="Times New Roman"/>
                  <w:rPrChange w:id="1919" w:author="chen siyuan" w:date="2022-03-03T16:43:00Z">
                    <w:rPr/>
                  </w:rPrChange>
                </w:rPr>
                <w:delText>(b)</w:delText>
              </w:r>
              <w:r w:rsidR="00EB4CCD" w:rsidRPr="001E0409" w:rsidDel="00744768">
                <w:rPr>
                  <w:rFonts w:ascii="Times New Roman" w:hAnsi="Times New Roman" w:hint="eastAsia"/>
                  <w:rPrChange w:id="1920" w:author="chen siyuan" w:date="2022-03-03T16:43:00Z">
                    <w:rPr>
                      <w:rFonts w:hint="eastAsia"/>
                    </w:rPr>
                  </w:rPrChange>
                </w:rPr>
                <w:delText>；</w:delText>
              </w:r>
            </w:del>
          </w:p>
          <w:p w14:paraId="766FD66C" w14:textId="2E7844A0" w:rsidR="00DB2B21" w:rsidRPr="001E0409" w:rsidDel="00744768" w:rsidRDefault="00734CCA">
            <w:pPr>
              <w:pStyle w:val="a7"/>
              <w:rPr>
                <w:del w:id="1921" w:author="chen siyuan" w:date="2022-02-22T21:37:00Z"/>
                <w:rFonts w:ascii="Times New Roman" w:hAnsi="Times New Roman"/>
              </w:rPr>
              <w:pPrChange w:id="1922" w:author="chen siyuan" w:date="2022-02-25T15:10:00Z">
                <w:pPr>
                  <w:pStyle w:val="a7"/>
                  <w:jc w:val="center"/>
                </w:pPr>
              </w:pPrChange>
            </w:pPr>
            <w:del w:id="1923" w:author="chen siyuan" w:date="2022-02-22T21:37:00Z">
              <w:r w:rsidRPr="001E0409" w:rsidDel="00744768">
                <w:rPr>
                  <w:rFonts w:ascii="Times New Roman" w:hAnsi="Times New Roman" w:hint="eastAsia"/>
                  <w:rPrChange w:id="1924" w:author="chen siyuan" w:date="2022-03-03T16:43:00Z">
                    <w:rPr>
                      <w:rFonts w:hint="eastAsia"/>
                    </w:rPr>
                  </w:rPrChange>
                </w:rPr>
                <w:delText>负样本示例如</w:delText>
              </w:r>
              <w:r w:rsidR="007F297E" w:rsidRPr="001E0409" w:rsidDel="00744768">
                <w:rPr>
                  <w:rFonts w:ascii="Times New Roman" w:hAnsi="Times New Roman"/>
                  <w:rPrChange w:id="1925" w:author="chen siyuan" w:date="2022-03-03T16:43:00Z">
                    <w:rPr/>
                  </w:rPrChange>
                </w:rPr>
                <w:delText>(c)</w:delText>
              </w:r>
              <w:r w:rsidR="00357D99" w:rsidRPr="001E0409" w:rsidDel="00744768">
                <w:rPr>
                  <w:rFonts w:ascii="Times New Roman" w:hAnsi="Times New Roman" w:hint="eastAsia"/>
                  <w:rPrChange w:id="1926" w:author="chen siyuan" w:date="2022-03-03T16:43:00Z">
                    <w:rPr>
                      <w:rFonts w:hint="eastAsia"/>
                    </w:rPr>
                  </w:rPrChange>
                </w:rPr>
                <w:delText>；</w:delText>
              </w:r>
              <w:r w:rsidR="00DB2B21" w:rsidRPr="001E0409" w:rsidDel="00744768">
                <w:rPr>
                  <w:rFonts w:ascii="Times New Roman" w:hAnsi="Times New Roman" w:hint="eastAsia"/>
                  <w:rPrChange w:id="1927" w:author="chen siyuan" w:date="2022-03-03T16:43:00Z">
                    <w:rPr>
                      <w:rFonts w:hint="eastAsia"/>
                    </w:rPr>
                  </w:rPrChange>
                </w:rPr>
                <w:delText>用</w:delText>
              </w:r>
              <w:r w:rsidR="00DB2B21" w:rsidRPr="001E0409" w:rsidDel="00744768">
                <w:rPr>
                  <w:rFonts w:ascii="Times New Roman" w:hAnsi="Times New Roman"/>
                  <w:rPrChange w:id="1928" w:author="chen siyuan" w:date="2022-03-03T16:43:00Z">
                    <w:rPr/>
                  </w:rPrChange>
                </w:rPr>
                <w:delText>(d)</w:delText>
              </w:r>
              <w:r w:rsidR="00DB2B21" w:rsidRPr="001E0409" w:rsidDel="00744768">
                <w:rPr>
                  <w:rFonts w:ascii="Times New Roman" w:hAnsi="Times New Roman" w:hint="eastAsia"/>
                  <w:rPrChange w:id="1929" w:author="chen siyuan" w:date="2022-03-03T16:43:00Z">
                    <w:rPr>
                      <w:rFonts w:hint="eastAsia"/>
                    </w:rPr>
                  </w:rPrChange>
                </w:rPr>
                <w:delText>所示的输入表征血管对之间的连接关系。</w:delText>
              </w:r>
            </w:del>
          </w:p>
          <w:p w14:paraId="3B3F65BC" w14:textId="62608831" w:rsidR="008E4D64" w:rsidRPr="001E0409" w:rsidDel="006D1B39" w:rsidRDefault="008E4D64">
            <w:pPr>
              <w:pStyle w:val="a7"/>
              <w:rPr>
                <w:del w:id="1930" w:author="chen siyuan" w:date="2022-02-22T22:54:00Z"/>
                <w:rPrChange w:id="1931" w:author="chen siyuan" w:date="2022-03-03T16:43:00Z">
                  <w:rPr>
                    <w:del w:id="1932" w:author="chen siyuan" w:date="2022-02-22T22:54:00Z"/>
                  </w:rPr>
                </w:rPrChange>
              </w:rPr>
              <w:pPrChange w:id="1933" w:author="chen siyuan" w:date="2022-02-25T15:10:00Z">
                <w:pPr>
                  <w:keepNext/>
                  <w:spacing w:line="312" w:lineRule="auto"/>
                  <w:jc w:val="center"/>
                </w:pPr>
              </w:pPrChange>
            </w:pPr>
          </w:p>
          <w:p w14:paraId="7C02D2B2" w14:textId="4D958F9A" w:rsidR="00AE0CFC" w:rsidRPr="001E0409" w:rsidDel="006D1B39" w:rsidRDefault="00AE0CFC">
            <w:pPr>
              <w:pStyle w:val="a7"/>
              <w:rPr>
                <w:del w:id="1934" w:author="chen siyuan" w:date="2022-02-22T22:54:00Z"/>
                <w:b/>
                <w:bCs/>
                <w:noProof/>
                <w:rPrChange w:id="1935" w:author="chen siyuan" w:date="2022-03-03T16:43:00Z">
                  <w:rPr>
                    <w:del w:id="1936" w:author="chen siyuan" w:date="2022-02-22T22:54:00Z"/>
                    <w:b/>
                    <w:bCs/>
                    <w:noProof/>
                  </w:rPr>
                </w:rPrChange>
              </w:rPr>
              <w:pPrChange w:id="1937" w:author="chen siyuan" w:date="2022-02-25T15:10:00Z">
                <w:pPr>
                  <w:spacing w:line="312" w:lineRule="auto"/>
                </w:pPr>
              </w:pPrChange>
            </w:pPr>
            <w:del w:id="1938" w:author="chen siyuan" w:date="2022-02-22T22:54:00Z">
              <w:r w:rsidRPr="001E0409" w:rsidDel="006D1B39">
                <w:rPr>
                  <w:b/>
                  <w:bCs/>
                  <w:noProof/>
                  <w:rPrChange w:id="1939" w:author="chen siyuan" w:date="2022-03-03T16:43:00Z">
                    <w:rPr>
                      <w:b/>
                      <w:bCs/>
                      <w:noProof/>
                    </w:rPr>
                  </w:rPrChange>
                </w:rPr>
                <w:delText xml:space="preserve">3.3.3 </w:delText>
              </w:r>
              <w:r w:rsidR="00442A6A" w:rsidRPr="001E0409" w:rsidDel="006D1B39">
                <w:rPr>
                  <w:rFonts w:hint="eastAsia"/>
                  <w:b/>
                  <w:bCs/>
                  <w:noProof/>
                  <w:rPrChange w:id="1940" w:author="chen siyuan" w:date="2022-03-03T16:43:00Z">
                    <w:rPr>
                      <w:rFonts w:hint="eastAsia"/>
                      <w:b/>
                      <w:bCs/>
                      <w:noProof/>
                    </w:rPr>
                  </w:rPrChange>
                </w:rPr>
                <w:delText>修正分类结果</w:delText>
              </w:r>
            </w:del>
          </w:p>
          <w:p w14:paraId="4B9CE83C" w14:textId="10ACDE09" w:rsidR="00AE0CFC" w:rsidRPr="001E0409" w:rsidDel="006D1B39" w:rsidRDefault="001A510C">
            <w:pPr>
              <w:pStyle w:val="a7"/>
              <w:rPr>
                <w:del w:id="1941" w:author="chen siyuan" w:date="2022-02-22T22:54:00Z"/>
                <w:noProof/>
                <w:rPrChange w:id="1942" w:author="chen siyuan" w:date="2022-03-03T16:43:00Z">
                  <w:rPr>
                    <w:del w:id="1943" w:author="chen siyuan" w:date="2022-02-22T22:54:00Z"/>
                    <w:noProof/>
                  </w:rPr>
                </w:rPrChange>
              </w:rPr>
              <w:pPrChange w:id="1944" w:author="chen siyuan" w:date="2022-02-25T15:10:00Z">
                <w:pPr>
                  <w:spacing w:line="312" w:lineRule="auto"/>
                  <w:ind w:firstLine="420"/>
                </w:pPr>
              </w:pPrChange>
            </w:pPr>
            <w:del w:id="1945" w:author="chen siyuan" w:date="2022-02-22T22:54:00Z">
              <w:r w:rsidRPr="001E0409" w:rsidDel="006D1B39">
                <w:rPr>
                  <w:rFonts w:hint="eastAsia"/>
                  <w:noProof/>
                  <w:rPrChange w:id="1946" w:author="chen siyuan" w:date="2022-03-03T16:43:00Z">
                    <w:rPr>
                      <w:rFonts w:hint="eastAsia"/>
                      <w:noProof/>
                    </w:rPr>
                  </w:rPrChange>
                </w:rPr>
                <w:delText>使用深度卷积网络去检测断裂</w:delText>
              </w:r>
              <w:r w:rsidR="006E06F7" w:rsidRPr="001E0409" w:rsidDel="006D1B39">
                <w:rPr>
                  <w:rFonts w:hint="eastAsia"/>
                  <w:noProof/>
                  <w:rPrChange w:id="1947" w:author="chen siyuan" w:date="2022-03-03T16:43:00Z">
                    <w:rPr>
                      <w:rFonts w:hint="eastAsia"/>
                      <w:noProof/>
                    </w:rPr>
                  </w:rPrChange>
                </w:rPr>
                <w:delText>虽然高效便捷，但</w:delText>
              </w:r>
              <w:r w:rsidR="00D51612" w:rsidRPr="001E0409" w:rsidDel="006D1B39">
                <w:rPr>
                  <w:rFonts w:hint="eastAsia"/>
                  <w:noProof/>
                  <w:rPrChange w:id="1948" w:author="chen siyuan" w:date="2022-03-03T16:43:00Z">
                    <w:rPr>
                      <w:rFonts w:hint="eastAsia"/>
                      <w:noProof/>
                    </w:rPr>
                  </w:rPrChange>
                </w:rPr>
                <w:delText>精确</w:delText>
              </w:r>
              <w:r w:rsidR="006E06F7" w:rsidRPr="001E0409" w:rsidDel="006D1B39">
                <w:rPr>
                  <w:rFonts w:hint="eastAsia"/>
                  <w:noProof/>
                  <w:rPrChange w:id="1949" w:author="chen siyuan" w:date="2022-03-03T16:43:00Z">
                    <w:rPr>
                      <w:rFonts w:hint="eastAsia"/>
                      <w:noProof/>
                    </w:rPr>
                  </w:rPrChange>
                </w:rPr>
                <w:delText>度仍有待提升</w:delText>
              </w:r>
              <w:r w:rsidR="00D51612" w:rsidRPr="001E0409" w:rsidDel="006D1B39">
                <w:rPr>
                  <w:rFonts w:hint="eastAsia"/>
                  <w:noProof/>
                  <w:rPrChange w:id="1950" w:author="chen siyuan" w:date="2022-03-03T16:43:00Z">
                    <w:rPr>
                      <w:rFonts w:hint="eastAsia"/>
                      <w:noProof/>
                    </w:rPr>
                  </w:rPrChange>
                </w:rPr>
                <w:delText>，</w:delText>
              </w:r>
              <w:r w:rsidR="00A53659" w:rsidRPr="001E0409" w:rsidDel="006D1B39">
                <w:rPr>
                  <w:rFonts w:hint="eastAsia"/>
                  <w:noProof/>
                  <w:rPrChange w:id="1951" w:author="chen siyuan" w:date="2022-03-03T16:43:00Z">
                    <w:rPr>
                      <w:rFonts w:hint="eastAsia"/>
                      <w:noProof/>
                    </w:rPr>
                  </w:rPrChange>
                </w:rPr>
                <w:delText>有</w:delText>
              </w:r>
              <w:r w:rsidR="00067B7E" w:rsidRPr="001E0409" w:rsidDel="006D1B39">
                <w:rPr>
                  <w:rFonts w:hint="eastAsia"/>
                  <w:noProof/>
                  <w:rPrChange w:id="1952" w:author="chen siyuan" w:date="2022-03-03T16:43:00Z">
                    <w:rPr>
                      <w:rFonts w:hint="eastAsia"/>
                      <w:noProof/>
                    </w:rPr>
                  </w:rPrChange>
                </w:rPr>
                <w:delText>少</w:delText>
              </w:r>
              <w:r w:rsidR="00DD738E" w:rsidRPr="001E0409" w:rsidDel="006D1B39">
                <w:rPr>
                  <w:rFonts w:hint="eastAsia"/>
                  <w:noProof/>
                  <w:rPrChange w:id="1953" w:author="chen siyuan" w:date="2022-03-03T16:43:00Z">
                    <w:rPr>
                      <w:rFonts w:hint="eastAsia"/>
                      <w:noProof/>
                    </w:rPr>
                  </w:rPrChange>
                </w:rPr>
                <w:delText>部分</w:delText>
              </w:r>
              <w:r w:rsidR="004C21A5" w:rsidRPr="001E0409" w:rsidDel="006D1B39">
                <w:rPr>
                  <w:rFonts w:hint="eastAsia"/>
                  <w:noProof/>
                  <w:rPrChange w:id="1954" w:author="chen siyuan" w:date="2022-03-03T16:43:00Z">
                    <w:rPr>
                      <w:rFonts w:hint="eastAsia"/>
                      <w:noProof/>
                    </w:rPr>
                  </w:rPrChange>
                </w:rPr>
                <w:delText>正样本被误分为</w:delText>
              </w:r>
              <w:r w:rsidR="00952D10" w:rsidRPr="001E0409" w:rsidDel="006D1B39">
                <w:rPr>
                  <w:rFonts w:hint="eastAsia"/>
                  <w:noProof/>
                  <w:rPrChange w:id="1955" w:author="chen siyuan" w:date="2022-03-03T16:43:00Z">
                    <w:rPr>
                      <w:rFonts w:hint="eastAsia"/>
                      <w:noProof/>
                    </w:rPr>
                  </w:rPrChange>
                </w:rPr>
                <w:delText>负样本</w:delText>
              </w:r>
              <w:r w:rsidR="00B23FC0" w:rsidRPr="001E0409" w:rsidDel="006D1B39">
                <w:rPr>
                  <w:rFonts w:hint="eastAsia"/>
                  <w:noProof/>
                  <w:rPrChange w:id="1956" w:author="chen siyuan" w:date="2022-03-03T16:43:00Z">
                    <w:rPr>
                      <w:rFonts w:hint="eastAsia"/>
                      <w:noProof/>
                    </w:rPr>
                  </w:rPrChange>
                </w:rPr>
                <w:delText>，</w:delText>
              </w:r>
              <w:r w:rsidR="006C1F65" w:rsidRPr="001E0409" w:rsidDel="006D1B39">
                <w:rPr>
                  <w:rFonts w:hint="eastAsia"/>
                  <w:noProof/>
                  <w:rPrChange w:id="1957" w:author="chen siyuan" w:date="2022-03-03T16:43:00Z">
                    <w:rPr>
                      <w:rFonts w:hint="eastAsia"/>
                      <w:noProof/>
                    </w:rPr>
                  </w:rPrChange>
                </w:rPr>
                <w:delText>这样不利于恢复全脑血管的连通性</w:delText>
              </w:r>
              <w:r w:rsidR="00952D10" w:rsidRPr="001E0409" w:rsidDel="006D1B39">
                <w:rPr>
                  <w:rFonts w:hint="eastAsia"/>
                  <w:noProof/>
                  <w:rPrChange w:id="1958" w:author="chen siyuan" w:date="2022-03-03T16:43:00Z">
                    <w:rPr>
                      <w:rFonts w:hint="eastAsia"/>
                      <w:noProof/>
                    </w:rPr>
                  </w:rPrChange>
                </w:rPr>
                <w:delText>。</w:delText>
              </w:r>
              <w:r w:rsidR="00530347" w:rsidRPr="001E0409" w:rsidDel="006D1B39">
                <w:rPr>
                  <w:rFonts w:hint="eastAsia"/>
                  <w:noProof/>
                  <w:rPrChange w:id="1959" w:author="chen siyuan" w:date="2022-03-03T16:43:00Z">
                    <w:rPr>
                      <w:rFonts w:hint="eastAsia"/>
                      <w:noProof/>
                    </w:rPr>
                  </w:rPrChange>
                </w:rPr>
                <w:delText>因此</w:delText>
              </w:r>
              <w:r w:rsidR="0018770E" w:rsidRPr="001E0409" w:rsidDel="006D1B39">
                <w:rPr>
                  <w:rFonts w:hint="eastAsia"/>
                  <w:noProof/>
                  <w:rPrChange w:id="1960" w:author="chen siyuan" w:date="2022-03-03T16:43:00Z">
                    <w:rPr>
                      <w:rFonts w:hint="eastAsia"/>
                      <w:noProof/>
                    </w:rPr>
                  </w:rPrChange>
                </w:rPr>
                <w:delText>最后</w:delText>
              </w:r>
              <w:r w:rsidR="00D51612" w:rsidRPr="001E0409" w:rsidDel="006D1B39">
                <w:rPr>
                  <w:rFonts w:hint="eastAsia"/>
                  <w:noProof/>
                  <w:rPrChange w:id="1961" w:author="chen siyuan" w:date="2022-03-03T16:43:00Z">
                    <w:rPr>
                      <w:rFonts w:hint="eastAsia"/>
                      <w:noProof/>
                    </w:rPr>
                  </w:rPrChange>
                </w:rPr>
                <w:delText>我们</w:delText>
              </w:r>
              <w:r w:rsidR="000F76C1" w:rsidRPr="001E0409" w:rsidDel="006D1B39">
                <w:rPr>
                  <w:rFonts w:hint="eastAsia"/>
                  <w:noProof/>
                  <w:rPrChange w:id="1962" w:author="chen siyuan" w:date="2022-03-03T16:43:00Z">
                    <w:rPr>
                      <w:rFonts w:hint="eastAsia"/>
                      <w:noProof/>
                    </w:rPr>
                  </w:rPrChange>
                </w:rPr>
                <w:delText>还</w:delText>
              </w:r>
            </w:del>
            <w:del w:id="1963" w:author="chen siyuan" w:date="2022-02-22T22:51:00Z">
              <w:r w:rsidR="00FF3C04" w:rsidRPr="001E0409" w:rsidDel="00E135CF">
                <w:rPr>
                  <w:rFonts w:hint="eastAsia"/>
                  <w:noProof/>
                  <w:rPrChange w:id="1964" w:author="chen siyuan" w:date="2022-03-03T16:43:00Z">
                    <w:rPr>
                      <w:rFonts w:hint="eastAsia"/>
                      <w:noProof/>
                    </w:rPr>
                  </w:rPrChange>
                </w:rPr>
                <w:delText>根据形态约束</w:delText>
              </w:r>
            </w:del>
            <w:del w:id="1965" w:author="chen siyuan" w:date="2022-02-22T22:54:00Z">
              <w:r w:rsidR="00094D8A" w:rsidRPr="001E0409" w:rsidDel="006D1B39">
                <w:rPr>
                  <w:rFonts w:hint="eastAsia"/>
                  <w:noProof/>
                  <w:rPrChange w:id="1966" w:author="chen siyuan" w:date="2022-03-03T16:43:00Z">
                    <w:rPr>
                      <w:rFonts w:hint="eastAsia"/>
                      <w:noProof/>
                    </w:rPr>
                  </w:rPrChange>
                </w:rPr>
                <w:delText>施加了</w:delText>
              </w:r>
              <w:r w:rsidR="001B7BE8" w:rsidRPr="001E0409" w:rsidDel="006D1B39">
                <w:rPr>
                  <w:rFonts w:hint="eastAsia"/>
                  <w:noProof/>
                  <w:rPrChange w:id="1967" w:author="chen siyuan" w:date="2022-03-03T16:43:00Z">
                    <w:rPr>
                      <w:rFonts w:hint="eastAsia"/>
                      <w:noProof/>
                    </w:rPr>
                  </w:rPrChange>
                </w:rPr>
                <w:delText>少量的</w:delText>
              </w:r>
              <w:r w:rsidR="006C1F65" w:rsidRPr="001E0409" w:rsidDel="006D1B39">
                <w:rPr>
                  <w:rFonts w:hint="eastAsia"/>
                  <w:noProof/>
                  <w:rPrChange w:id="1968" w:author="chen siyuan" w:date="2022-03-03T16:43:00Z">
                    <w:rPr>
                      <w:rFonts w:hint="eastAsia"/>
                      <w:noProof/>
                    </w:rPr>
                  </w:rPrChange>
                </w:rPr>
                <w:delText>手动校正</w:delText>
              </w:r>
              <w:r w:rsidR="00B266CE" w:rsidRPr="001E0409" w:rsidDel="006D1B39">
                <w:rPr>
                  <w:rFonts w:hint="eastAsia"/>
                  <w:noProof/>
                  <w:rPrChange w:id="1969" w:author="chen siyuan" w:date="2022-03-03T16:43:00Z">
                    <w:rPr>
                      <w:rFonts w:hint="eastAsia"/>
                      <w:noProof/>
                    </w:rPr>
                  </w:rPrChange>
                </w:rPr>
                <w:delText>。</w:delText>
              </w:r>
              <w:r w:rsidR="00DF578D" w:rsidRPr="001E0409" w:rsidDel="006D1B39">
                <w:rPr>
                  <w:rFonts w:hint="eastAsia"/>
                  <w:rPrChange w:id="1970" w:author="chen siyuan" w:date="2022-03-03T16:43:00Z">
                    <w:rPr>
                      <w:rFonts w:hint="eastAsia"/>
                    </w:rPr>
                  </w:rPrChange>
                </w:rPr>
                <w:delText>至此我们已经完成了果蝇全脑电镜图像的血管三维重建。</w:delText>
              </w:r>
            </w:del>
          </w:p>
          <w:p w14:paraId="1BF88089" w14:textId="77777777" w:rsidR="00C619F5" w:rsidRPr="001E0409" w:rsidDel="00AB10F4" w:rsidRDefault="00C619F5">
            <w:pPr>
              <w:pStyle w:val="a7"/>
              <w:rPr>
                <w:del w:id="1971" w:author="chen siyuan" w:date="2022-02-25T16:19:00Z"/>
                <w:noProof/>
                <w:rPrChange w:id="1972" w:author="chen siyuan" w:date="2022-03-03T16:43:00Z">
                  <w:rPr>
                    <w:del w:id="1973" w:author="chen siyuan" w:date="2022-02-25T16:19:00Z"/>
                    <w:noProof/>
                  </w:rPr>
                </w:rPrChange>
              </w:rPr>
              <w:pPrChange w:id="1974" w:author="chen siyuan" w:date="2022-02-25T15:10:00Z">
                <w:pPr>
                  <w:spacing w:line="312" w:lineRule="auto"/>
                  <w:ind w:firstLine="420"/>
                </w:pPr>
              </w:pPrChange>
            </w:pPr>
          </w:p>
          <w:p w14:paraId="1A43A465" w14:textId="3E8D2797" w:rsidR="002D2695" w:rsidRPr="001E0409" w:rsidDel="00EC60C0" w:rsidRDefault="00025395" w:rsidP="00CF7F59">
            <w:pPr>
              <w:spacing w:line="312" w:lineRule="auto"/>
              <w:rPr>
                <w:del w:id="1975" w:author="chen siyuan" w:date="2022-02-28T21:07:00Z"/>
                <w:b/>
                <w:bCs/>
              </w:rPr>
            </w:pPr>
            <w:del w:id="1976" w:author="chen siyuan" w:date="2022-02-28T21:07:00Z">
              <w:r w:rsidRPr="001E0409" w:rsidDel="00EC60C0">
                <w:rPr>
                  <w:b/>
                  <w:bCs/>
                  <w:szCs w:val="22"/>
                </w:rPr>
                <w:delText>3</w:delText>
              </w:r>
              <w:r w:rsidR="002D2695" w:rsidRPr="001E0409" w:rsidDel="00EC60C0">
                <w:rPr>
                  <w:b/>
                  <w:bCs/>
                  <w:szCs w:val="22"/>
                </w:rPr>
                <w:delText>.</w:delText>
              </w:r>
              <w:r w:rsidR="00367826" w:rsidRPr="001E0409" w:rsidDel="00EC60C0">
                <w:rPr>
                  <w:b/>
                  <w:bCs/>
                  <w:szCs w:val="22"/>
                </w:rPr>
                <w:delText>4</w:delText>
              </w:r>
              <w:r w:rsidR="002D2695" w:rsidRPr="001E0409" w:rsidDel="00EC60C0">
                <w:rPr>
                  <w:rFonts w:hint="eastAsia"/>
                  <w:b/>
                  <w:bCs/>
                </w:rPr>
                <w:delText>全脑血管分布的统计分析</w:delText>
              </w:r>
            </w:del>
          </w:p>
          <w:p w14:paraId="7D986DF3" w14:textId="6E729A26" w:rsidR="00E742C9" w:rsidRPr="001E0409" w:rsidDel="00021602" w:rsidRDefault="002D2695" w:rsidP="00FC21B8">
            <w:pPr>
              <w:spacing w:line="312" w:lineRule="auto"/>
              <w:ind w:firstLineChars="200" w:firstLine="420"/>
              <w:rPr>
                <w:del w:id="1977" w:author="chen siyuan" w:date="2022-02-22T22:54:00Z"/>
              </w:rPr>
            </w:pPr>
            <w:del w:id="1978" w:author="chen siyuan" w:date="2022-02-28T21:07:00Z">
              <w:r w:rsidRPr="001E0409" w:rsidDel="00EC60C0">
                <w:rPr>
                  <w:rFonts w:hint="eastAsia"/>
                </w:rPr>
                <w:delText>为了</w:delText>
              </w:r>
            </w:del>
            <w:del w:id="1979" w:author="chen siyuan" w:date="2022-02-25T15:05:00Z">
              <w:r w:rsidR="00F338CA" w:rsidRPr="001E0409" w:rsidDel="000D76A9">
                <w:rPr>
                  <w:rFonts w:hint="eastAsia"/>
                </w:rPr>
                <w:delText>进一步</w:delText>
              </w:r>
            </w:del>
            <w:del w:id="1980" w:author="chen siyuan" w:date="2022-02-28T21:07:00Z">
              <w:r w:rsidRPr="001E0409" w:rsidDel="00EC60C0">
                <w:rPr>
                  <w:rFonts w:hint="eastAsia"/>
                </w:rPr>
                <w:delText>研究血管形态、统计分布的生物学意义，我们基于这一重建结果对全脑范围的血管进行</w:delText>
              </w:r>
              <w:r w:rsidR="00982300" w:rsidRPr="001E0409" w:rsidDel="00EC60C0">
                <w:rPr>
                  <w:rFonts w:hint="eastAsia"/>
                </w:rPr>
                <w:delText>统计</w:delText>
              </w:r>
              <w:r w:rsidRPr="001E0409" w:rsidDel="00EC60C0">
                <w:rPr>
                  <w:rFonts w:hint="eastAsia"/>
                </w:rPr>
                <w:delText>分析。</w:delText>
              </w:r>
            </w:del>
            <w:del w:id="1981" w:author="chen siyuan" w:date="2022-02-25T15:05:00Z">
              <w:r w:rsidRPr="001E0409" w:rsidDel="000D76A9">
                <w:rPr>
                  <w:rFonts w:hint="eastAsia"/>
                </w:rPr>
                <w:delText>为了</w:delText>
              </w:r>
              <w:r w:rsidR="00A55787" w:rsidRPr="001E0409" w:rsidDel="000D76A9">
                <w:rPr>
                  <w:rFonts w:hint="eastAsia"/>
                </w:rPr>
                <w:delText>进一步</w:delText>
              </w:r>
              <w:r w:rsidRPr="001E0409" w:rsidDel="000D76A9">
                <w:rPr>
                  <w:rFonts w:hint="eastAsia"/>
                </w:rPr>
                <w:delText>探究血管分布与各功能脑区之间的关系，</w:delText>
              </w:r>
            </w:del>
            <w:del w:id="1982" w:author="chen siyuan" w:date="2022-02-25T15:06:00Z">
              <w:r w:rsidRPr="001E0409" w:rsidDel="002C6C2D">
                <w:rPr>
                  <w:rFonts w:hint="eastAsia"/>
                </w:rPr>
                <w:delText>本课题</w:delText>
              </w:r>
            </w:del>
            <w:del w:id="1983" w:author="chen siyuan" w:date="2022-02-28T21:07:00Z">
              <w:r w:rsidRPr="001E0409" w:rsidDel="00EC60C0">
                <w:rPr>
                  <w:rFonts w:hint="eastAsia"/>
                </w:rPr>
                <w:delText>将重建结果匹配到标准脑区模板，并统计不同脑区中血管的分布情况，包括粗细、形态</w:delText>
              </w:r>
              <w:r w:rsidR="00DB2A10" w:rsidRPr="001E0409" w:rsidDel="00EC60C0">
                <w:rPr>
                  <w:rFonts w:hint="eastAsia"/>
                </w:rPr>
                <w:delText>、脑区</w:delText>
              </w:r>
              <w:r w:rsidR="00402E19" w:rsidRPr="001E0409" w:rsidDel="00EC60C0">
                <w:rPr>
                  <w:rFonts w:hint="eastAsia"/>
                </w:rPr>
                <w:delText>差异</w:delText>
              </w:r>
              <w:r w:rsidRPr="001E0409" w:rsidDel="00EC60C0">
                <w:rPr>
                  <w:rFonts w:hint="eastAsia"/>
                </w:rPr>
                <w:delText>等。</w:delText>
              </w:r>
            </w:del>
          </w:p>
          <w:p w14:paraId="488567FC" w14:textId="77777777" w:rsidR="00E742C9" w:rsidRPr="001E0409" w:rsidDel="00021602" w:rsidRDefault="00E742C9" w:rsidP="00552068">
            <w:pPr>
              <w:spacing w:line="312" w:lineRule="auto"/>
              <w:ind w:firstLineChars="200" w:firstLine="420"/>
              <w:rPr>
                <w:del w:id="1984" w:author="chen siyuan" w:date="2022-02-22T22:54:00Z"/>
              </w:rPr>
            </w:pPr>
          </w:p>
          <w:p w14:paraId="3FA081FD" w14:textId="5BBEF9E3" w:rsidR="00E742C9" w:rsidRPr="001E0409" w:rsidRDefault="00E742C9">
            <w:pPr>
              <w:spacing w:line="312" w:lineRule="auto"/>
              <w:pPrChange w:id="1985" w:author="chen siyuan" w:date="2022-02-28T21:38:00Z">
                <w:pPr>
                  <w:spacing w:line="312" w:lineRule="auto"/>
                  <w:ind w:firstLineChars="200" w:firstLine="420"/>
                </w:pPr>
              </w:pPrChange>
            </w:pPr>
          </w:p>
        </w:tc>
      </w:tr>
    </w:tbl>
    <w:p w14:paraId="6E597ECF" w14:textId="37704ACA" w:rsidR="00595EB9" w:rsidRPr="001E0409" w:rsidDel="00740D50" w:rsidRDefault="00595EB9" w:rsidP="00595EB9">
      <w:pPr>
        <w:tabs>
          <w:tab w:val="left" w:pos="3203"/>
        </w:tabs>
        <w:rPr>
          <w:del w:id="1986" w:author="chen siyuan" w:date="2022-02-28T22:55:00Z"/>
          <w:rFonts w:eastAsia="黑体"/>
          <w:bCs/>
          <w:sz w:val="30"/>
          <w:szCs w:val="30"/>
        </w:rPr>
      </w:pPr>
    </w:p>
    <w:p w14:paraId="3816BFB3" w14:textId="5FC19BAD" w:rsidR="00CD0D06" w:rsidRPr="001E0409" w:rsidRDefault="00D333FD" w:rsidP="0002115B">
      <w:pPr>
        <w:rPr>
          <w:rFonts w:eastAsia="黑体"/>
          <w:bCs/>
          <w:sz w:val="30"/>
          <w:szCs w:val="30"/>
        </w:rPr>
      </w:pPr>
      <w:ins w:id="1987" w:author="chen siyuan" w:date="2022-02-22T21:58:00Z">
        <w:r w:rsidRPr="001E0409">
          <w:rPr>
            <w:rFonts w:eastAsia="黑体"/>
            <w:bCs/>
            <w:sz w:val="30"/>
            <w:szCs w:val="30"/>
          </w:rPr>
          <w:br w:type="page"/>
        </w:r>
      </w:ins>
      <w:r w:rsidR="00CD0D06" w:rsidRPr="001E0409">
        <w:rPr>
          <w:rFonts w:eastAsia="黑体" w:hint="eastAsia"/>
          <w:bCs/>
          <w:sz w:val="30"/>
          <w:szCs w:val="30"/>
        </w:rPr>
        <w:lastRenderedPageBreak/>
        <w:t>二</w:t>
      </w:r>
      <w:r w:rsidR="00637357" w:rsidRPr="001E0409">
        <w:rPr>
          <w:rFonts w:eastAsia="黑体" w:hint="eastAsia"/>
          <w:bCs/>
          <w:sz w:val="30"/>
          <w:szCs w:val="30"/>
        </w:rPr>
        <w:t>．学位论文工作</w:t>
      </w:r>
      <w:r w:rsidR="005D1A68" w:rsidRPr="001E0409">
        <w:rPr>
          <w:rFonts w:eastAsia="黑体" w:hint="eastAsia"/>
          <w:bCs/>
          <w:sz w:val="30"/>
          <w:szCs w:val="30"/>
        </w:rPr>
        <w:t>完成情况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49"/>
      </w:tblGrid>
      <w:tr w:rsidR="00D36E28" w:rsidRPr="001E0409" w14:paraId="31355260" w14:textId="77777777" w:rsidTr="002E4BBE">
        <w:trPr>
          <w:trHeight w:val="3676"/>
        </w:trPr>
        <w:tc>
          <w:tcPr>
            <w:tcW w:w="9849" w:type="dxa"/>
          </w:tcPr>
          <w:p w14:paraId="5B810D39" w14:textId="2937A5C8" w:rsidR="00CD0D06" w:rsidRDefault="005D1A68" w:rsidP="005D1A68">
            <w:pPr>
              <w:rPr>
                <w:ins w:id="1988" w:author="cxjustc" w:date="2022-03-05T09:09:00Z"/>
              </w:rPr>
            </w:pPr>
            <w:r w:rsidRPr="00A62ECF">
              <w:rPr>
                <w:rFonts w:hint="eastAsia"/>
                <w:highlight w:val="yellow"/>
                <w:rPrChange w:id="1989" w:author="cxjustc" w:date="2022-03-05T09:09:00Z">
                  <w:rPr>
                    <w:rFonts w:hint="eastAsia"/>
                  </w:rPr>
                </w:rPrChange>
              </w:rPr>
              <w:t>简介已完成</w:t>
            </w:r>
            <w:r w:rsidRPr="001E0409">
              <w:rPr>
                <w:rFonts w:hint="eastAsia"/>
              </w:rPr>
              <w:t>和待完成的学位论文工作，若存在与开题内容不同之处，应给予</w:t>
            </w:r>
            <w:r w:rsidR="00FF3847" w:rsidRPr="001E0409">
              <w:rPr>
                <w:rFonts w:hint="eastAsia"/>
              </w:rPr>
              <w:t>详细</w:t>
            </w:r>
            <w:r w:rsidRPr="001E0409">
              <w:rPr>
                <w:rFonts w:hint="eastAsia"/>
              </w:rPr>
              <w:t>说明。</w:t>
            </w:r>
          </w:p>
          <w:p w14:paraId="56DFA632" w14:textId="1F1627DD" w:rsidR="00A62ECF" w:rsidRPr="001E0409" w:rsidRDefault="00A62ECF" w:rsidP="005D1A68">
            <w:pPr>
              <w:rPr>
                <w:rFonts w:hint="eastAsia"/>
              </w:rPr>
            </w:pPr>
            <w:ins w:id="1990" w:author="cxjustc" w:date="2022-03-05T09:09:00Z">
              <w:r>
                <w:rPr>
                  <w:rFonts w:hint="eastAsia"/>
                </w:rPr>
                <w:t>【注意这里是简介，也就是说针对你的研究内容和技术路线，简要介绍进展以及问题。所以请</w:t>
              </w:r>
            </w:ins>
            <w:ins w:id="1991" w:author="cxjustc" w:date="2022-03-05T09:10:00Z">
              <w:r>
                <w:rPr>
                  <w:rFonts w:hint="eastAsia"/>
                </w:rPr>
                <w:t>将数据集制作方法（预处理、下采样等放到上一章），完成的数据集规模介绍放在本章。</w:t>
              </w:r>
            </w:ins>
            <w:ins w:id="1992" w:author="cxjustc" w:date="2022-03-05T09:09:00Z">
              <w:r>
                <w:rPr>
                  <w:rFonts w:hint="eastAsia"/>
                </w:rPr>
                <w:t>】</w:t>
              </w:r>
            </w:ins>
          </w:p>
          <w:p w14:paraId="255022DD" w14:textId="695BAA14" w:rsidR="0044567C" w:rsidRPr="001E0409" w:rsidDel="005D6451" w:rsidRDefault="001E70D8" w:rsidP="005D1A68">
            <w:pPr>
              <w:rPr>
                <w:del w:id="1993" w:author="chen siyuan" w:date="2022-02-22T22:58:00Z"/>
                <w:b/>
                <w:bCs/>
                <w:sz w:val="28"/>
                <w:szCs w:val="36"/>
                <w:rPrChange w:id="1994" w:author="chen siyuan" w:date="2022-03-03T16:43:00Z">
                  <w:rPr>
                    <w:del w:id="1995" w:author="chen siyuan" w:date="2022-02-22T22:58:00Z"/>
                    <w:b/>
                    <w:bCs/>
                    <w:color w:val="FF0000"/>
                    <w:sz w:val="28"/>
                    <w:szCs w:val="36"/>
                  </w:rPr>
                </w:rPrChange>
              </w:rPr>
            </w:pPr>
            <w:del w:id="1996" w:author="chen siyuan" w:date="2022-02-22T22:58:00Z">
              <w:r w:rsidRPr="001E0409" w:rsidDel="005D6451">
                <w:rPr>
                  <w:rFonts w:hint="eastAsia"/>
                  <w:b/>
                  <w:bCs/>
                  <w:sz w:val="28"/>
                  <w:szCs w:val="36"/>
                  <w:rPrChange w:id="1997" w:author="chen siyuan" w:date="2022-03-03T16:43:00Z">
                    <w:rPr>
                      <w:rFonts w:hint="eastAsia"/>
                      <w:b/>
                      <w:bCs/>
                      <w:color w:val="FF0000"/>
                      <w:sz w:val="28"/>
                      <w:szCs w:val="36"/>
                    </w:rPr>
                  </w:rPrChange>
                </w:rPr>
                <w:delText>加一段总结：</w:delText>
              </w:r>
            </w:del>
            <w:ins w:id="1998" w:author="chen siyuan" w:date="2022-02-22T22:58:00Z">
              <w:r w:rsidR="005D6451" w:rsidRPr="001E0409">
                <w:rPr>
                  <w:rFonts w:hint="eastAsia"/>
                  <w:b/>
                  <w:bCs/>
                </w:rPr>
                <w:t>已完成的工作</w:t>
              </w:r>
            </w:ins>
          </w:p>
          <w:p w14:paraId="7258D08B" w14:textId="687DAA7D" w:rsidR="00DE1417" w:rsidRPr="001E0409" w:rsidRDefault="00DE1417">
            <w:pPr>
              <w:rPr>
                <w:ins w:id="1999" w:author="chen siyuan" w:date="2022-02-22T22:54:00Z"/>
                <w:b/>
                <w:bCs/>
              </w:rPr>
              <w:pPrChange w:id="2000" w:author="chen siyuan" w:date="2022-02-22T22:58:00Z">
                <w:pPr>
                  <w:spacing w:line="312" w:lineRule="auto"/>
                </w:pPr>
              </w:pPrChange>
            </w:pPr>
          </w:p>
          <w:p w14:paraId="1F735054" w14:textId="32C34DD4" w:rsidR="007146E4" w:rsidRPr="001E0409" w:rsidRDefault="00823231">
            <w:pPr>
              <w:numPr>
                <w:ilvl w:val="0"/>
                <w:numId w:val="20"/>
              </w:numPr>
              <w:spacing w:line="312" w:lineRule="auto"/>
              <w:rPr>
                <w:ins w:id="2001" w:author="chen siyuan" w:date="2022-02-28T15:25:00Z"/>
                <w:b/>
                <w:bCs/>
              </w:rPr>
              <w:pPrChange w:id="2002" w:author="chen siyuan" w:date="2022-02-28T15:25:00Z">
                <w:pPr>
                  <w:spacing w:line="312" w:lineRule="auto"/>
                </w:pPr>
              </w:pPrChange>
            </w:pPr>
            <w:del w:id="2003" w:author="chen siyuan" w:date="2022-02-28T15:25:00Z">
              <w:r w:rsidRPr="001E0409" w:rsidDel="00DB6C74">
                <w:rPr>
                  <w:b/>
                  <w:bCs/>
                </w:rPr>
                <w:delText>1</w:delText>
              </w:r>
              <w:r w:rsidRPr="001E0409" w:rsidDel="00DB6C74">
                <w:rPr>
                  <w:rFonts w:hint="eastAsia"/>
                  <w:b/>
                  <w:bCs/>
                </w:rPr>
                <w:delText>、</w:delText>
              </w:r>
            </w:del>
            <w:r w:rsidRPr="001E0409">
              <w:rPr>
                <w:rFonts w:hint="eastAsia"/>
                <w:b/>
                <w:bCs/>
              </w:rPr>
              <w:t>血管分割</w:t>
            </w:r>
          </w:p>
          <w:p w14:paraId="0FD8FAD9" w14:textId="099440DE" w:rsidR="002563FC" w:rsidRPr="001E0409" w:rsidRDefault="002563FC">
            <w:pPr>
              <w:numPr>
                <w:ilvl w:val="1"/>
                <w:numId w:val="25"/>
              </w:numPr>
              <w:spacing w:line="312" w:lineRule="auto"/>
              <w:rPr>
                <w:ins w:id="2004" w:author="chen siyuan" w:date="2022-02-28T22:04:00Z"/>
                <w:b/>
                <w:bCs/>
              </w:rPr>
              <w:pPrChange w:id="2005" w:author="chen siyuan" w:date="2022-02-28T22:04:00Z">
                <w:pPr>
                  <w:spacing w:line="312" w:lineRule="auto"/>
                </w:pPr>
              </w:pPrChange>
            </w:pPr>
            <w:ins w:id="2006" w:author="chen siyuan" w:date="2022-02-28T22:02:00Z">
              <w:r w:rsidRPr="001E0409">
                <w:rPr>
                  <w:rFonts w:hint="eastAsia"/>
                  <w:b/>
                  <w:bCs/>
                </w:rPr>
                <w:t>数据集制作</w:t>
              </w:r>
            </w:ins>
          </w:p>
          <w:p w14:paraId="06A1E6DC" w14:textId="77777777" w:rsidR="005204C6" w:rsidRPr="001E0409" w:rsidRDefault="005204C6" w:rsidP="004D36D7">
            <w:pPr>
              <w:spacing w:line="312" w:lineRule="auto"/>
              <w:ind w:firstLine="420"/>
              <w:rPr>
                <w:ins w:id="2007" w:author="chen siyuan" w:date="2022-02-28T22:04:00Z"/>
                <w:rPrChange w:id="2008" w:author="chen siyuan" w:date="2022-03-03T16:43:00Z">
                  <w:rPr>
                    <w:ins w:id="2009" w:author="chen siyuan" w:date="2022-02-28T22:04:00Z"/>
                    <w:color w:val="FF0000"/>
                  </w:rPr>
                </w:rPrChange>
              </w:rPr>
            </w:pPr>
            <w:ins w:id="2010" w:author="chen siyuan" w:date="2022-02-28T22:04:00Z">
              <w:r w:rsidRPr="001E0409">
                <w:rPr>
                  <w:rFonts w:hint="eastAsia"/>
                  <w:rPrChange w:id="2011" w:author="chen siyuan" w:date="2022-03-03T16:43:00Z">
                    <w:rPr>
                      <w:rFonts w:hint="eastAsia"/>
                      <w:color w:val="FF0000"/>
                    </w:rPr>
                  </w:rPrChange>
                </w:rPr>
                <w:t>本课题制作了首个电镜图像的血管分割数据集。</w:t>
              </w:r>
            </w:ins>
          </w:p>
          <w:p w14:paraId="7087191C" w14:textId="77777777" w:rsidR="008304AF" w:rsidRPr="001E0409" w:rsidRDefault="008304AF" w:rsidP="008304AF">
            <w:pPr>
              <w:spacing w:line="312" w:lineRule="auto"/>
              <w:ind w:firstLine="420"/>
              <w:jc w:val="left"/>
              <w:rPr>
                <w:ins w:id="2012" w:author="chen siyuan" w:date="2022-02-28T22:07:00Z"/>
              </w:rPr>
            </w:pPr>
            <w:ins w:id="2013" w:author="chen siyuan" w:date="2022-02-28T22:07:00Z">
              <w:r w:rsidRPr="001E0409">
                <w:rPr>
                  <w:rFonts w:hint="eastAsia"/>
                </w:rPr>
                <w:t>数据集预处理阶段我们将</w:t>
              </w:r>
              <w:r w:rsidRPr="001E0409">
                <w:t>FAFB</w:t>
              </w:r>
              <w:r w:rsidRPr="001E0409">
                <w:rPr>
                  <w:rFonts w:hint="eastAsia"/>
                </w:rPr>
                <w:t>在</w:t>
              </w:r>
              <w:r w:rsidRPr="001E0409">
                <w:t>X</w:t>
              </w:r>
              <w:r w:rsidRPr="001E0409">
                <w:rPr>
                  <w:rFonts w:hint="eastAsia"/>
                </w:rPr>
                <w:t>、</w:t>
              </w:r>
              <w:r w:rsidRPr="001E0409">
                <w:t>Y</w:t>
              </w:r>
              <w:r w:rsidRPr="001E0409">
                <w:rPr>
                  <w:rFonts w:hint="eastAsia"/>
                </w:rPr>
                <w:t>轴上下采样四倍，并且分成</w:t>
              </w:r>
              <w:r w:rsidRPr="001E0409">
                <w:t>1836</w:t>
              </w:r>
              <w:r w:rsidRPr="001E0409">
                <w:rPr>
                  <w:rFonts w:hint="eastAsia"/>
                </w:rPr>
                <w:t>×</w:t>
              </w:r>
              <w:r w:rsidRPr="001E0409">
                <w:t>1836</w:t>
              </w:r>
              <w:r w:rsidRPr="001E0409">
                <w:rPr>
                  <w:rFonts w:hint="eastAsia"/>
                </w:rPr>
                <w:t>×</w:t>
              </w:r>
              <w:r w:rsidRPr="001E0409">
                <w:t>26</w:t>
              </w:r>
              <w:r w:rsidRPr="001E0409">
                <w:rPr>
                  <w:rFonts w:hint="eastAsia"/>
                </w:rPr>
                <w:t>体素的数据块</w:t>
              </w:r>
              <w:r w:rsidRPr="001E0409">
                <w:t>,</w:t>
              </w:r>
              <w:r w:rsidRPr="001E0409">
                <w:rPr>
                  <w:rFonts w:hint="eastAsia"/>
                </w:rPr>
                <w:t>共分出</w:t>
              </w:r>
              <w:r w:rsidRPr="001E0409">
                <w:t>46796</w:t>
              </w:r>
              <w:r w:rsidRPr="001E0409">
                <w:rPr>
                  <w:rFonts w:hint="eastAsia"/>
                </w:rPr>
                <w:t>个三维图像块，每个块对应的物理尺寸是</w:t>
              </w:r>
              <w:r w:rsidRPr="001E0409">
                <w:t>29.376</w:t>
              </w:r>
              <w:r w:rsidRPr="001E0409">
                <w:rPr>
                  <w:rFonts w:hint="eastAsia"/>
                </w:rPr>
                <w:t>×</w:t>
              </w:r>
              <w:r w:rsidRPr="001E0409">
                <w:t>29.376</w:t>
              </w:r>
              <w:r w:rsidRPr="001E0409">
                <w:rPr>
                  <w:rFonts w:hint="eastAsia"/>
                </w:rPr>
                <w:t>×</w:t>
              </w:r>
              <w:r w:rsidRPr="001E0409">
                <w:t>1.04</w:t>
              </w:r>
              <w:r w:rsidRPr="001E0409">
                <w:rPr>
                  <w:rFonts w:hint="eastAsia"/>
                </w:rPr>
                <w:t>立方微米。经分析不同区域的血管在形态上既有统一性又存在着多样性。其中统一性包括二维空间上波浪状边缘和平滑的内部区域，和三维空间良好的连续性；而多样性则指二维平面特征的多样性，如粗细、形状等（图</w:t>
              </w:r>
              <w:r w:rsidRPr="001E0409">
                <w:t>7</w:t>
              </w:r>
              <w:r w:rsidRPr="001E0409">
                <w:rPr>
                  <w:rFonts w:hint="eastAsia"/>
                </w:rPr>
                <w:t>）。多样性具体表现在：</w:t>
              </w:r>
            </w:ins>
          </w:p>
          <w:p w14:paraId="09DB4894" w14:textId="77777777" w:rsidR="008304AF" w:rsidRPr="001E0409" w:rsidRDefault="008304AF" w:rsidP="008304AF">
            <w:pPr>
              <w:pStyle w:val="a8"/>
              <w:numPr>
                <w:ilvl w:val="0"/>
                <w:numId w:val="3"/>
              </w:numPr>
              <w:spacing w:line="312" w:lineRule="auto"/>
              <w:ind w:firstLineChars="0"/>
              <w:rPr>
                <w:ins w:id="2014" w:author="chen siyuan" w:date="2022-02-28T22:07:00Z"/>
                <w:rFonts w:ascii="Times New Roman" w:eastAsia="宋体" w:hAnsi="Times New Roman"/>
                <w:b/>
                <w:bCs/>
              </w:rPr>
            </w:pPr>
            <w:ins w:id="2015" w:author="chen siyuan" w:date="2022-02-28T22:07:00Z">
              <w:r w:rsidRPr="001E0409">
                <w:rPr>
                  <w:rFonts w:ascii="Times New Roman" w:eastAsia="宋体" w:hAnsi="Times New Roman" w:hint="eastAsia"/>
                  <w:b/>
                  <w:bCs/>
                </w:rPr>
                <w:t>形状多样性</w:t>
              </w:r>
            </w:ins>
          </w:p>
          <w:p w14:paraId="3C7BFD8E" w14:textId="77777777" w:rsidR="008304AF" w:rsidRPr="001E0409" w:rsidRDefault="008304AF" w:rsidP="008304AF">
            <w:pPr>
              <w:pStyle w:val="a8"/>
              <w:spacing w:line="312" w:lineRule="auto"/>
              <w:ind w:left="420" w:firstLineChars="0" w:firstLine="0"/>
              <w:rPr>
                <w:ins w:id="2016" w:author="chen siyuan" w:date="2022-02-28T22:07:00Z"/>
                <w:rFonts w:ascii="Times New Roman" w:eastAsia="宋体" w:hAnsi="Times New Roman"/>
              </w:rPr>
            </w:pPr>
            <w:ins w:id="2017" w:author="chen siyuan" w:date="2022-02-28T22:07:00Z">
              <w:r w:rsidRPr="001E0409">
                <w:rPr>
                  <w:rFonts w:ascii="Times New Roman" w:eastAsia="宋体" w:hAnsi="Times New Roman" w:hint="eastAsia"/>
                </w:rPr>
                <w:t>如图</w:t>
              </w:r>
              <w:r w:rsidRPr="001E0409">
                <w:rPr>
                  <w:rFonts w:ascii="Times New Roman" w:eastAsia="宋体" w:hAnsi="Times New Roman"/>
                </w:rPr>
                <w:t>8</w:t>
              </w:r>
              <w:r w:rsidRPr="001E0409">
                <w:rPr>
                  <w:rFonts w:ascii="Times New Roman" w:eastAsia="宋体" w:hAnsi="Times New Roman" w:hint="eastAsia"/>
                </w:rPr>
                <w:t>（</w:t>
              </w:r>
              <w:r w:rsidRPr="001E0409">
                <w:rPr>
                  <w:rFonts w:ascii="Times New Roman" w:eastAsia="宋体" w:hAnsi="Times New Roman"/>
                </w:rPr>
                <w:t>a</w:t>
              </w:r>
              <w:r w:rsidRPr="001E0409">
                <w:rPr>
                  <w:rFonts w:ascii="Times New Roman" w:eastAsia="宋体" w:hAnsi="Times New Roman" w:hint="eastAsia"/>
                </w:rPr>
                <w:t>），按平面形状可将血管分为细长形和圆形。其中细长型是当前血管段的中轴线与图像平面近似平行时呈现的，即纵剖面；与之相反，圆形血管则是血管段的横剖面。一般来说，虽然圆形血管仍然保持着内部的平滑，但是其周长却小于同半径的细长血管，因此边缘的波浪特征相对较弱。分割这种横剖面血管就体现了用</w:t>
              </w:r>
              <w:r w:rsidRPr="001E0409">
                <w:rPr>
                  <w:rFonts w:ascii="Times New Roman" w:eastAsia="宋体" w:hAnsi="Times New Roman"/>
                </w:rPr>
                <w:t>3D CNN</w:t>
              </w:r>
              <w:r w:rsidRPr="001E0409">
                <w:rPr>
                  <w:rFonts w:ascii="Times New Roman" w:eastAsia="宋体" w:hAnsi="Times New Roman" w:hint="eastAsia"/>
                </w:rPr>
                <w:t>学习血管三维延续性的优势。</w:t>
              </w:r>
            </w:ins>
          </w:p>
          <w:p w14:paraId="7BBAF55E" w14:textId="77777777" w:rsidR="008304AF" w:rsidRPr="001E0409" w:rsidRDefault="008304AF" w:rsidP="008304AF">
            <w:pPr>
              <w:pStyle w:val="a8"/>
              <w:numPr>
                <w:ilvl w:val="0"/>
                <w:numId w:val="3"/>
              </w:numPr>
              <w:spacing w:line="312" w:lineRule="auto"/>
              <w:ind w:firstLineChars="0"/>
              <w:rPr>
                <w:ins w:id="2018" w:author="chen siyuan" w:date="2022-02-28T22:07:00Z"/>
                <w:rFonts w:ascii="Times New Roman" w:eastAsia="宋体" w:hAnsi="Times New Roman"/>
                <w:b/>
                <w:bCs/>
              </w:rPr>
            </w:pPr>
            <w:ins w:id="2019" w:author="chen siyuan" w:date="2022-02-28T22:07:00Z">
              <w:r w:rsidRPr="001E0409">
                <w:rPr>
                  <w:rFonts w:ascii="Times New Roman" w:eastAsia="宋体" w:hAnsi="Times New Roman" w:hint="eastAsia"/>
                  <w:b/>
                  <w:bCs/>
                </w:rPr>
                <w:t>粗细多样性</w:t>
              </w:r>
            </w:ins>
          </w:p>
          <w:p w14:paraId="4E640D9C" w14:textId="77777777" w:rsidR="008304AF" w:rsidRPr="001E0409" w:rsidRDefault="008304AF" w:rsidP="008304AF">
            <w:pPr>
              <w:pStyle w:val="a8"/>
              <w:spacing w:line="312" w:lineRule="auto"/>
              <w:ind w:left="420" w:firstLineChars="0" w:firstLine="0"/>
              <w:rPr>
                <w:ins w:id="2020" w:author="chen siyuan" w:date="2022-02-28T22:07:00Z"/>
                <w:rFonts w:ascii="Times New Roman" w:eastAsia="宋体" w:hAnsi="Times New Roman"/>
              </w:rPr>
            </w:pPr>
            <w:ins w:id="2021" w:author="chen siyuan" w:date="2022-02-28T22:07:00Z">
              <w:r w:rsidRPr="001E0409">
                <w:rPr>
                  <w:rFonts w:ascii="Times New Roman" w:eastAsia="宋体" w:hAnsi="Times New Roman" w:hint="eastAsia"/>
                </w:rPr>
                <w:t>果蝇脑部血管的粗细有一定范围，可分成三个等级：极细血管（</w:t>
              </w:r>
              <w:r w:rsidRPr="001E0409">
                <w:rPr>
                  <w:rFonts w:ascii="Times New Roman" w:eastAsia="宋体" w:hAnsi="Times New Roman"/>
                </w:rPr>
                <w:t>&lt;0.5</w:t>
              </w:r>
              <w:r w:rsidRPr="001E0409">
                <w:rPr>
                  <w:rFonts w:ascii="Times New Roman" w:eastAsia="宋体" w:hAnsi="Times New Roman" w:hint="eastAsia"/>
                </w:rPr>
                <w:t>微米）、细血管（</w:t>
              </w:r>
              <w:r w:rsidRPr="001E0409">
                <w:rPr>
                  <w:rFonts w:ascii="Times New Roman" w:eastAsia="宋体" w:hAnsi="Times New Roman"/>
                </w:rPr>
                <w:t>0.5</w:t>
              </w:r>
              <w:r w:rsidRPr="001E0409">
                <w:rPr>
                  <w:rFonts w:ascii="Times New Roman" w:eastAsia="宋体" w:hAnsi="Times New Roman" w:hint="eastAsia"/>
                </w:rPr>
                <w:t>微米</w:t>
              </w:r>
              <w:r w:rsidRPr="001E0409">
                <w:rPr>
                  <w:rFonts w:ascii="Times New Roman" w:eastAsia="宋体" w:hAnsi="Times New Roman"/>
                </w:rPr>
                <w:t>-1.5</w:t>
              </w:r>
              <w:r w:rsidRPr="001E0409">
                <w:rPr>
                  <w:rFonts w:ascii="Times New Roman" w:eastAsia="宋体" w:hAnsi="Times New Roman" w:hint="eastAsia"/>
                </w:rPr>
                <w:t>微米）、粗血管（</w:t>
              </w:r>
              <w:r w:rsidRPr="001E0409">
                <w:rPr>
                  <w:rFonts w:ascii="Times New Roman" w:eastAsia="宋体" w:hAnsi="Times New Roman"/>
                </w:rPr>
                <w:t>&gt;1.5</w:t>
              </w:r>
              <w:r w:rsidRPr="001E0409">
                <w:rPr>
                  <w:rFonts w:ascii="Times New Roman" w:eastAsia="宋体" w:hAnsi="Times New Roman" w:hint="eastAsia"/>
                </w:rPr>
                <w:t>微米），示例如图</w:t>
              </w:r>
              <w:r w:rsidRPr="001E0409">
                <w:rPr>
                  <w:rFonts w:ascii="Times New Roman" w:eastAsia="宋体" w:hAnsi="Times New Roman"/>
                </w:rPr>
                <w:t>8</w:t>
              </w:r>
              <w:r w:rsidRPr="001E0409">
                <w:rPr>
                  <w:rFonts w:ascii="Times New Roman" w:eastAsia="宋体" w:hAnsi="Times New Roman" w:hint="eastAsia"/>
                </w:rPr>
                <w:t>（</w:t>
              </w:r>
              <w:r w:rsidRPr="001E0409">
                <w:rPr>
                  <w:rFonts w:ascii="Times New Roman" w:eastAsia="宋体" w:hAnsi="Times New Roman"/>
                </w:rPr>
                <w:t>b</w:t>
              </w:r>
              <w:r w:rsidRPr="001E0409">
                <w:rPr>
                  <w:rFonts w:ascii="Times New Roman" w:eastAsia="宋体" w:hAnsi="Times New Roman" w:hint="eastAsia"/>
                </w:rPr>
                <w:t>）。</w:t>
              </w:r>
              <w:r w:rsidRPr="001E0409">
                <w:rPr>
                  <w:rFonts w:ascii="Times New Roman" w:eastAsia="宋体" w:hAnsi="Times New Roman"/>
                </w:rPr>
                <w:t xml:space="preserve"> </w:t>
              </w:r>
            </w:ins>
          </w:p>
          <w:p w14:paraId="6F6AFA40" w14:textId="77777777" w:rsidR="008304AF" w:rsidRPr="001E0409" w:rsidRDefault="008304AF" w:rsidP="008304AF">
            <w:pPr>
              <w:pStyle w:val="a8"/>
              <w:numPr>
                <w:ilvl w:val="0"/>
                <w:numId w:val="3"/>
              </w:numPr>
              <w:spacing w:line="312" w:lineRule="auto"/>
              <w:ind w:firstLineChars="0"/>
              <w:rPr>
                <w:ins w:id="2022" w:author="chen siyuan" w:date="2022-02-28T22:07:00Z"/>
                <w:rFonts w:ascii="Times New Roman" w:eastAsia="宋体" w:hAnsi="Times New Roman"/>
                <w:b/>
                <w:bCs/>
              </w:rPr>
            </w:pPr>
            <w:ins w:id="2023" w:author="chen siyuan" w:date="2022-02-28T22:07:00Z">
              <w:r w:rsidRPr="001E0409">
                <w:rPr>
                  <w:rFonts w:ascii="Times New Roman" w:eastAsia="宋体" w:hAnsi="Times New Roman" w:hint="eastAsia"/>
                  <w:b/>
                  <w:bCs/>
                </w:rPr>
                <w:t>数据分布多样性</w:t>
              </w:r>
            </w:ins>
          </w:p>
          <w:p w14:paraId="760F6E9F" w14:textId="77777777" w:rsidR="008304AF" w:rsidRPr="001E0409" w:rsidRDefault="008304AF" w:rsidP="008304AF">
            <w:pPr>
              <w:pStyle w:val="a8"/>
              <w:spacing w:line="312" w:lineRule="auto"/>
              <w:ind w:left="420" w:firstLineChars="0" w:firstLine="0"/>
              <w:rPr>
                <w:ins w:id="2024" w:author="chen siyuan" w:date="2022-02-28T22:07:00Z"/>
                <w:rFonts w:ascii="Times New Roman" w:eastAsia="宋体" w:hAnsi="Times New Roman"/>
              </w:rPr>
            </w:pPr>
            <w:ins w:id="2025" w:author="chen siyuan" w:date="2022-02-28T22:07:00Z">
              <w:r w:rsidRPr="001E0409">
                <w:rPr>
                  <w:rFonts w:ascii="Times New Roman" w:eastAsia="宋体" w:hAnsi="Times New Roman" w:hint="eastAsia"/>
                </w:rPr>
                <w:t>全脑各区域都有血管存在，而不同区域的细胞结构不尽相同，这就给分割网络的泛化性带来了不小的挑战。有些区域的平面特征和血管相似，容易被错检。如图</w:t>
              </w:r>
              <w:r w:rsidRPr="001E0409">
                <w:rPr>
                  <w:rFonts w:ascii="Times New Roman" w:eastAsia="宋体" w:hAnsi="Times New Roman"/>
                </w:rPr>
                <w:t>8</w:t>
              </w:r>
              <w:r w:rsidRPr="001E0409">
                <w:rPr>
                  <w:rFonts w:ascii="Times New Roman" w:eastAsia="宋体" w:hAnsi="Times New Roman" w:hint="eastAsia"/>
                </w:rPr>
                <w:t>（</w:t>
              </w:r>
              <w:r w:rsidRPr="001E0409">
                <w:rPr>
                  <w:rFonts w:ascii="Times New Roman" w:eastAsia="宋体" w:hAnsi="Times New Roman"/>
                </w:rPr>
                <w:t>c</w:t>
              </w:r>
              <w:r w:rsidRPr="001E0409">
                <w:rPr>
                  <w:rFonts w:ascii="Times New Roman" w:eastAsia="宋体" w:hAnsi="Times New Roman" w:hint="eastAsia"/>
                </w:rPr>
                <w:t>），该区域的细胞也具有内部平滑的特点，边缘也和血管边缘相似，因此很容易被误检。</w:t>
              </w:r>
            </w:ins>
          </w:p>
          <w:p w14:paraId="4913AFE4" w14:textId="62659C28" w:rsidR="008304AF" w:rsidRPr="001E0409" w:rsidRDefault="008D450E" w:rsidP="008304AF">
            <w:pPr>
              <w:keepNext/>
              <w:jc w:val="center"/>
              <w:rPr>
                <w:ins w:id="2026" w:author="chen siyuan" w:date="2022-02-28T22:07:00Z"/>
              </w:rPr>
            </w:pPr>
            <w:ins w:id="2027" w:author="chen siyuan" w:date="2022-02-28T22:07:00Z">
              <w:r>
                <w:rPr>
                  <w:noProof/>
                  <w:rPrChange w:id="2028" w:author="chen siyuan" w:date="2022-03-03T16:43:00Z">
                    <w:rPr>
                      <w:noProof/>
                    </w:rPr>
                  </w:rPrChange>
                </w:rPr>
                <w:lastRenderedPageBreak/>
                <w:drawing>
                  <wp:inline distT="0" distB="0" distL="0" distR="0" wp14:anchorId="4D848833" wp14:editId="43CB1EB3">
                    <wp:extent cx="5694045" cy="2524125"/>
                    <wp:effectExtent l="0" t="0" r="0" b="0"/>
                    <wp:docPr id="120" name="图片 120" descr="血管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血管分类"/>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694045" cy="2524125"/>
                            </a:xfrm>
                            <a:prstGeom prst="rect">
                              <a:avLst/>
                            </a:prstGeom>
                            <a:noFill/>
                            <a:ln>
                              <a:noFill/>
                            </a:ln>
                          </pic:spPr>
                        </pic:pic>
                      </a:graphicData>
                    </a:graphic>
                  </wp:inline>
                </w:drawing>
              </w:r>
            </w:ins>
          </w:p>
          <w:p w14:paraId="134F877C" w14:textId="5AD28A7A" w:rsidR="008304AF" w:rsidRPr="001E0409" w:rsidRDefault="008304AF" w:rsidP="008304AF">
            <w:pPr>
              <w:pStyle w:val="a7"/>
              <w:jc w:val="center"/>
              <w:rPr>
                <w:ins w:id="2029" w:author="chen siyuan" w:date="2022-02-28T22:07:00Z"/>
                <w:rFonts w:ascii="Times New Roman" w:hAnsi="Times New Roman"/>
                <w:rPrChange w:id="2030" w:author="chen siyuan" w:date="2022-03-03T16:43:00Z">
                  <w:rPr>
                    <w:ins w:id="2031" w:author="chen siyuan" w:date="2022-02-28T22:07:00Z"/>
                  </w:rPr>
                </w:rPrChange>
              </w:rPr>
            </w:pPr>
            <w:ins w:id="2032" w:author="chen siyuan" w:date="2022-02-28T22:07:00Z">
              <w:r w:rsidRPr="001E0409">
                <w:rPr>
                  <w:rFonts w:ascii="Times New Roman" w:hAnsi="Times New Roman" w:hint="eastAsia"/>
                </w:rPr>
                <w:t>图</w:t>
              </w:r>
              <w:r w:rsidRPr="001E0409">
                <w:rPr>
                  <w:rFonts w:ascii="Times New Roman" w:hAnsi="Times New Roman"/>
                </w:rPr>
                <w:t xml:space="preserve"> </w:t>
              </w:r>
              <w:r w:rsidRPr="001E0409">
                <w:rPr>
                  <w:rFonts w:ascii="Times New Roman" w:hAnsi="Times New Roman"/>
                  <w:rPrChange w:id="2033" w:author="chen siyuan" w:date="2022-03-03T16:43:00Z">
                    <w:rPr>
                      <w:rFonts w:ascii="Times New Roman" w:hAnsi="Times New Roman"/>
                    </w:rPr>
                  </w:rPrChange>
                </w:rPr>
                <w:fldChar w:fldCharType="begin"/>
              </w:r>
              <w:r w:rsidRPr="001E0409">
                <w:rPr>
                  <w:rFonts w:ascii="Times New Roman" w:hAnsi="Times New Roman"/>
                </w:rPr>
                <w:instrText xml:space="preserve"> SEQ </w:instrText>
              </w:r>
              <w:r w:rsidRPr="001E0409">
                <w:rPr>
                  <w:rFonts w:ascii="Times New Roman" w:hAnsi="Times New Roman" w:hint="eastAsia"/>
                </w:rPr>
                <w:instrText>图</w:instrText>
              </w:r>
              <w:r w:rsidRPr="001E0409">
                <w:rPr>
                  <w:rFonts w:ascii="Times New Roman" w:hAnsi="Times New Roman"/>
                </w:rPr>
                <w:instrText xml:space="preserve"> \* ARABIC </w:instrText>
              </w:r>
              <w:r w:rsidRPr="001E0409">
                <w:rPr>
                  <w:rFonts w:ascii="Times New Roman" w:hAnsi="Times New Roman"/>
                  <w:rPrChange w:id="2034" w:author="chen siyuan" w:date="2022-03-03T16:43:00Z">
                    <w:rPr>
                      <w:rFonts w:ascii="Times New Roman" w:hAnsi="Times New Roman"/>
                    </w:rPr>
                  </w:rPrChange>
                </w:rPr>
                <w:fldChar w:fldCharType="separate"/>
              </w:r>
              <w:r w:rsidRPr="001E0409">
                <w:rPr>
                  <w:rFonts w:ascii="Times New Roman" w:hAnsi="Times New Roman"/>
                  <w:noProof/>
                </w:rPr>
                <w:t>7</w:t>
              </w:r>
              <w:r w:rsidRPr="001E0409">
                <w:rPr>
                  <w:rFonts w:ascii="Times New Roman" w:hAnsi="Times New Roman"/>
                  <w:rPrChange w:id="2035" w:author="chen siyuan" w:date="2022-03-03T16:43:00Z">
                    <w:rPr>
                      <w:rFonts w:ascii="Times New Roman" w:hAnsi="Times New Roman"/>
                    </w:rPr>
                  </w:rPrChange>
                </w:rPr>
                <w:fldChar w:fldCharType="end"/>
              </w:r>
            </w:ins>
            <w:ins w:id="2036" w:author="chen siyuan" w:date="2022-02-28T22:56:00Z">
              <w:r w:rsidR="00E172A3" w:rsidRPr="001E0409">
                <w:rPr>
                  <w:rFonts w:ascii="Times New Roman" w:hAnsi="Times New Roman"/>
                </w:rPr>
                <w:t>.</w:t>
              </w:r>
            </w:ins>
            <w:ins w:id="2037" w:author="chen siyuan" w:date="2022-02-28T22:07:00Z">
              <w:r w:rsidRPr="001E0409">
                <w:rPr>
                  <w:rFonts w:ascii="Times New Roman" w:hAnsi="Times New Roman"/>
                </w:rPr>
                <w:t xml:space="preserve"> </w:t>
              </w:r>
              <w:r w:rsidRPr="001E0409">
                <w:rPr>
                  <w:rFonts w:ascii="Times New Roman" w:hAnsi="Times New Roman"/>
                  <w:sz w:val="18"/>
                  <w:szCs w:val="18"/>
                </w:rPr>
                <w:t>FAFB</w:t>
              </w:r>
              <w:r w:rsidRPr="001E0409">
                <w:rPr>
                  <w:rFonts w:ascii="Times New Roman" w:hAnsi="Times New Roman" w:hint="eastAsia"/>
                  <w:sz w:val="18"/>
                  <w:szCs w:val="18"/>
                </w:rPr>
                <w:t>全脑血管多样性示例</w:t>
              </w:r>
            </w:ins>
          </w:p>
          <w:p w14:paraId="6D0D68BA" w14:textId="2D749309" w:rsidR="008304AF" w:rsidRPr="001E0409" w:rsidRDefault="008D450E" w:rsidP="008304AF">
            <w:pPr>
              <w:keepNext/>
              <w:spacing w:line="312" w:lineRule="auto"/>
              <w:jc w:val="center"/>
              <w:rPr>
                <w:ins w:id="2038" w:author="chen siyuan" w:date="2022-02-28T22:07:00Z"/>
              </w:rPr>
            </w:pPr>
            <w:ins w:id="2039" w:author="chen siyuan" w:date="2022-02-28T22:07:00Z">
              <w:r>
                <w:rPr>
                  <w:noProof/>
                  <w:rPrChange w:id="2040" w:author="chen siyuan" w:date="2022-03-03T16:43:00Z">
                    <w:rPr>
                      <w:noProof/>
                    </w:rPr>
                  </w:rPrChange>
                </w:rPr>
                <w:drawing>
                  <wp:inline distT="0" distB="0" distL="0" distR="0" wp14:anchorId="7069F161" wp14:editId="7A80777B">
                    <wp:extent cx="2008505" cy="18288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08505" cy="1828800"/>
                            </a:xfrm>
                            <a:prstGeom prst="rect">
                              <a:avLst/>
                            </a:prstGeom>
                            <a:noFill/>
                            <a:ln>
                              <a:noFill/>
                            </a:ln>
                          </pic:spPr>
                        </pic:pic>
                      </a:graphicData>
                    </a:graphic>
                  </wp:inline>
                </w:drawing>
              </w:r>
              <w:r w:rsidR="008304AF" w:rsidRPr="001E0409">
                <w:rPr>
                  <w:noProof/>
                </w:rPr>
                <w:t xml:space="preserve"> </w:t>
              </w:r>
              <w:r>
                <w:rPr>
                  <w:noProof/>
                  <w:rPrChange w:id="2041" w:author="chen siyuan" w:date="2022-03-03T16:43:00Z">
                    <w:rPr>
                      <w:noProof/>
                    </w:rPr>
                  </w:rPrChange>
                </w:rPr>
                <w:drawing>
                  <wp:inline distT="0" distB="0" distL="0" distR="0" wp14:anchorId="2B5E02D0" wp14:editId="01C4D50B">
                    <wp:extent cx="1823085" cy="1828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3085" cy="1828800"/>
                            </a:xfrm>
                            <a:prstGeom prst="rect">
                              <a:avLst/>
                            </a:prstGeom>
                            <a:noFill/>
                            <a:ln>
                              <a:noFill/>
                            </a:ln>
                          </pic:spPr>
                        </pic:pic>
                      </a:graphicData>
                    </a:graphic>
                  </wp:inline>
                </w:drawing>
              </w:r>
              <w:r w:rsidR="008304AF" w:rsidRPr="001E0409">
                <w:rPr>
                  <w:noProof/>
                </w:rPr>
                <w:t xml:space="preserve"> </w:t>
              </w:r>
              <w:r>
                <w:rPr>
                  <w:noProof/>
                  <w:rPrChange w:id="2042" w:author="chen siyuan" w:date="2022-03-03T16:43:00Z">
                    <w:rPr>
                      <w:noProof/>
                    </w:rPr>
                  </w:rPrChange>
                </w:rPr>
                <w:drawing>
                  <wp:inline distT="0" distB="0" distL="0" distR="0" wp14:anchorId="509EA0AE" wp14:editId="2000B530">
                    <wp:extent cx="1928495" cy="183451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28495" cy="1834515"/>
                            </a:xfrm>
                            <a:prstGeom prst="rect">
                              <a:avLst/>
                            </a:prstGeom>
                            <a:noFill/>
                            <a:ln>
                              <a:noFill/>
                            </a:ln>
                          </pic:spPr>
                        </pic:pic>
                      </a:graphicData>
                    </a:graphic>
                  </wp:inline>
                </w:drawing>
              </w:r>
            </w:ins>
          </w:p>
          <w:p w14:paraId="367788C1" w14:textId="77777777" w:rsidR="008304AF" w:rsidRPr="001E0409" w:rsidRDefault="008304AF" w:rsidP="008304AF">
            <w:pPr>
              <w:keepNext/>
              <w:numPr>
                <w:ilvl w:val="0"/>
                <w:numId w:val="17"/>
              </w:numPr>
              <w:jc w:val="center"/>
              <w:rPr>
                <w:ins w:id="2043" w:author="chen siyuan" w:date="2022-02-28T22:07:00Z"/>
              </w:rPr>
            </w:pPr>
            <w:ins w:id="2044" w:author="chen siyuan" w:date="2022-02-28T22:07:00Z">
              <w:r w:rsidRPr="001E0409">
                <w:t xml:space="preserve">                        </w:t>
              </w:r>
              <w:r w:rsidRPr="001E0409">
                <w:rPr>
                  <w:rFonts w:hint="eastAsia"/>
                </w:rPr>
                <w:t>（</w:t>
              </w:r>
              <w:r w:rsidRPr="001E0409">
                <w:t>b</w:t>
              </w:r>
              <w:r w:rsidRPr="001E0409">
                <w:rPr>
                  <w:rFonts w:hint="eastAsia"/>
                </w:rPr>
                <w:t>）</w:t>
              </w:r>
              <w:r w:rsidRPr="001E0409">
                <w:t xml:space="preserve">                         </w:t>
              </w:r>
              <w:r w:rsidRPr="001E0409">
                <w:rPr>
                  <w:rFonts w:hint="eastAsia"/>
                </w:rPr>
                <w:t>（</w:t>
              </w:r>
              <w:r w:rsidRPr="001E0409">
                <w:t>c</w:t>
              </w:r>
              <w:r w:rsidRPr="001E0409">
                <w:rPr>
                  <w:rFonts w:hint="eastAsia"/>
                </w:rPr>
                <w:t>）</w:t>
              </w:r>
            </w:ins>
          </w:p>
          <w:p w14:paraId="22C61E38" w14:textId="75569E8D" w:rsidR="008304AF" w:rsidRPr="001E0409" w:rsidRDefault="008304AF" w:rsidP="008304AF">
            <w:pPr>
              <w:pStyle w:val="a7"/>
              <w:jc w:val="center"/>
              <w:rPr>
                <w:ins w:id="2045" w:author="chen siyuan" w:date="2022-02-28T22:07:00Z"/>
                <w:rFonts w:ascii="Times New Roman" w:hAnsi="Times New Roman"/>
                <w:noProof/>
                <w:rPrChange w:id="2046" w:author="chen siyuan" w:date="2022-03-03T16:43:00Z">
                  <w:rPr>
                    <w:ins w:id="2047" w:author="chen siyuan" w:date="2022-02-28T22:07:00Z"/>
                    <w:noProof/>
                  </w:rPr>
                </w:rPrChange>
              </w:rPr>
            </w:pPr>
            <w:ins w:id="2048" w:author="chen siyuan" w:date="2022-02-28T22:07:00Z">
              <w:r w:rsidRPr="001E0409">
                <w:rPr>
                  <w:rFonts w:ascii="Times New Roman" w:hAnsi="Times New Roman" w:hint="eastAsia"/>
                </w:rPr>
                <w:t>图</w:t>
              </w:r>
              <w:r w:rsidRPr="001E0409">
                <w:rPr>
                  <w:rFonts w:ascii="Times New Roman" w:hAnsi="Times New Roman"/>
                </w:rPr>
                <w:t xml:space="preserve"> </w:t>
              </w:r>
              <w:r w:rsidRPr="001E0409">
                <w:rPr>
                  <w:rFonts w:ascii="Times New Roman" w:hAnsi="Times New Roman"/>
                  <w:rPrChange w:id="2049" w:author="chen siyuan" w:date="2022-03-03T16:43:00Z">
                    <w:rPr>
                      <w:rFonts w:ascii="Times New Roman" w:hAnsi="Times New Roman"/>
                    </w:rPr>
                  </w:rPrChange>
                </w:rPr>
                <w:fldChar w:fldCharType="begin"/>
              </w:r>
              <w:r w:rsidRPr="001E0409">
                <w:rPr>
                  <w:rFonts w:ascii="Times New Roman" w:hAnsi="Times New Roman"/>
                </w:rPr>
                <w:instrText xml:space="preserve"> SEQ </w:instrText>
              </w:r>
              <w:r w:rsidRPr="001E0409">
                <w:rPr>
                  <w:rFonts w:ascii="Times New Roman" w:hAnsi="Times New Roman" w:hint="eastAsia"/>
                </w:rPr>
                <w:instrText>图</w:instrText>
              </w:r>
              <w:r w:rsidRPr="001E0409">
                <w:rPr>
                  <w:rFonts w:ascii="Times New Roman" w:hAnsi="Times New Roman"/>
                </w:rPr>
                <w:instrText xml:space="preserve"> \* ARABIC </w:instrText>
              </w:r>
              <w:r w:rsidRPr="001E0409">
                <w:rPr>
                  <w:rFonts w:ascii="Times New Roman" w:hAnsi="Times New Roman"/>
                  <w:rPrChange w:id="2050" w:author="chen siyuan" w:date="2022-03-03T16:43:00Z">
                    <w:rPr>
                      <w:rFonts w:ascii="Times New Roman" w:hAnsi="Times New Roman"/>
                    </w:rPr>
                  </w:rPrChange>
                </w:rPr>
                <w:fldChar w:fldCharType="separate"/>
              </w:r>
              <w:r w:rsidRPr="001E0409">
                <w:rPr>
                  <w:rFonts w:ascii="Times New Roman" w:hAnsi="Times New Roman"/>
                  <w:noProof/>
                </w:rPr>
                <w:t>8</w:t>
              </w:r>
              <w:r w:rsidRPr="001E0409">
                <w:rPr>
                  <w:rFonts w:ascii="Times New Roman" w:hAnsi="Times New Roman"/>
                  <w:rPrChange w:id="2051" w:author="chen siyuan" w:date="2022-03-03T16:43:00Z">
                    <w:rPr>
                      <w:rFonts w:ascii="Times New Roman" w:hAnsi="Times New Roman"/>
                    </w:rPr>
                  </w:rPrChange>
                </w:rPr>
                <w:fldChar w:fldCharType="end"/>
              </w:r>
            </w:ins>
            <w:ins w:id="2052" w:author="chen siyuan" w:date="2022-02-28T22:56:00Z">
              <w:r w:rsidR="00E172A3" w:rsidRPr="001E0409">
                <w:rPr>
                  <w:rFonts w:ascii="Times New Roman" w:hAnsi="Times New Roman"/>
                </w:rPr>
                <w:t>.</w:t>
              </w:r>
            </w:ins>
            <w:ins w:id="2053" w:author="chen siyuan" w:date="2022-02-28T22:07:00Z">
              <w:r w:rsidRPr="001E0409">
                <w:rPr>
                  <w:rFonts w:ascii="Times New Roman" w:hAnsi="Times New Roman" w:hint="eastAsia"/>
                  <w:sz w:val="18"/>
                  <w:szCs w:val="18"/>
                </w:rPr>
                <w:t>（</w:t>
              </w:r>
              <w:r w:rsidRPr="001E0409">
                <w:rPr>
                  <w:rFonts w:ascii="Times New Roman" w:hAnsi="Times New Roman"/>
                  <w:sz w:val="18"/>
                  <w:szCs w:val="18"/>
                </w:rPr>
                <w:t>a</w:t>
              </w:r>
              <w:r w:rsidRPr="001E0409">
                <w:rPr>
                  <w:rFonts w:ascii="Times New Roman" w:hAnsi="Times New Roman" w:hint="eastAsia"/>
                  <w:sz w:val="18"/>
                  <w:szCs w:val="18"/>
                </w:rPr>
                <w:t>）形状多样性示例</w:t>
              </w:r>
              <w:r w:rsidRPr="001E0409">
                <w:rPr>
                  <w:rFonts w:ascii="Times New Roman" w:hAnsi="Times New Roman"/>
                  <w:sz w:val="18"/>
                  <w:szCs w:val="18"/>
                </w:rPr>
                <w:t xml:space="preserve"> </w:t>
              </w:r>
              <w:r w:rsidRPr="001E0409">
                <w:rPr>
                  <w:rFonts w:ascii="Times New Roman" w:hAnsi="Times New Roman" w:hint="eastAsia"/>
                  <w:sz w:val="18"/>
                  <w:szCs w:val="18"/>
                </w:rPr>
                <w:t>（</w:t>
              </w:r>
              <w:r w:rsidRPr="001E0409">
                <w:rPr>
                  <w:rFonts w:ascii="Times New Roman" w:hAnsi="Times New Roman"/>
                  <w:sz w:val="18"/>
                  <w:szCs w:val="18"/>
                </w:rPr>
                <w:t>b</w:t>
              </w:r>
              <w:r w:rsidRPr="001E0409">
                <w:rPr>
                  <w:rFonts w:ascii="Times New Roman" w:hAnsi="Times New Roman" w:hint="eastAsia"/>
                  <w:sz w:val="18"/>
                  <w:szCs w:val="18"/>
                </w:rPr>
                <w:t>）粗细多样性示例</w:t>
              </w:r>
              <w:r w:rsidRPr="001E0409">
                <w:rPr>
                  <w:rFonts w:ascii="Times New Roman" w:hAnsi="Times New Roman"/>
                  <w:sz w:val="18"/>
                  <w:szCs w:val="18"/>
                </w:rPr>
                <w:t xml:space="preserve"> </w:t>
              </w:r>
              <w:r w:rsidRPr="001E0409">
                <w:rPr>
                  <w:rFonts w:ascii="Times New Roman" w:hAnsi="Times New Roman" w:hint="eastAsia"/>
                  <w:sz w:val="18"/>
                  <w:szCs w:val="18"/>
                </w:rPr>
                <w:t>（</w:t>
              </w:r>
              <w:r w:rsidRPr="001E0409">
                <w:rPr>
                  <w:rFonts w:ascii="Times New Roman" w:hAnsi="Times New Roman"/>
                  <w:sz w:val="18"/>
                  <w:szCs w:val="18"/>
                </w:rPr>
                <w:t>c</w:t>
              </w:r>
              <w:r w:rsidRPr="001E0409">
                <w:rPr>
                  <w:rFonts w:ascii="Times New Roman" w:hAnsi="Times New Roman" w:hint="eastAsia"/>
                  <w:sz w:val="18"/>
                  <w:szCs w:val="18"/>
                </w:rPr>
                <w:t>）易混淆的区域</w:t>
              </w:r>
            </w:ins>
          </w:p>
          <w:p w14:paraId="25821679" w14:textId="1AA0B18A" w:rsidR="008304AF" w:rsidRPr="001E0409" w:rsidRDefault="008304AF" w:rsidP="008304AF">
            <w:pPr>
              <w:spacing w:line="312" w:lineRule="auto"/>
              <w:ind w:firstLineChars="200" w:firstLine="420"/>
              <w:rPr>
                <w:ins w:id="2054" w:author="chen siyuan" w:date="2022-02-28T22:07:00Z"/>
              </w:rPr>
            </w:pPr>
            <w:ins w:id="2055" w:author="chen siyuan" w:date="2022-02-28T22:07:00Z">
              <w:r w:rsidRPr="001E0409">
                <w:rPr>
                  <w:rFonts w:hint="eastAsia"/>
                </w:rPr>
                <w:t>在充分了解了数据集和血管特性后，本课题按类别共选择了</w:t>
              </w:r>
              <w:r w:rsidRPr="001E0409">
                <w:t>30</w:t>
              </w:r>
              <w:r w:rsidRPr="001E0409">
                <w:rPr>
                  <w:rFonts w:hint="eastAsia"/>
                </w:rPr>
                <w:t>个数据块进行人工标记，详情如表</w:t>
              </w:r>
              <w:r w:rsidRPr="001E0409">
                <w:t>1</w:t>
              </w:r>
              <w:r w:rsidRPr="001E0409">
                <w:rPr>
                  <w:rFonts w:hint="eastAsia"/>
                </w:rPr>
                <w:t>。</w:t>
              </w:r>
            </w:ins>
            <w:ins w:id="2056" w:author="chen siyuan" w:date="2022-02-28T23:21:00Z">
              <w:r w:rsidR="00DA4927" w:rsidRPr="001E0409">
                <w:rPr>
                  <w:rFonts w:hint="eastAsia"/>
                </w:rPr>
                <w:t>每种随机选择</w:t>
              </w:r>
              <w:r w:rsidR="00DA4927" w:rsidRPr="001E0409">
                <w:t>75%</w:t>
              </w:r>
              <w:r w:rsidR="00DA4927" w:rsidRPr="001E0409">
                <w:rPr>
                  <w:rFonts w:hint="eastAsia"/>
                </w:rPr>
                <w:t>做训练集，</w:t>
              </w:r>
              <w:r w:rsidR="00DA4927" w:rsidRPr="001E0409">
                <w:t>25%</w:t>
              </w:r>
              <w:r w:rsidR="00DA4927" w:rsidRPr="001E0409">
                <w:rPr>
                  <w:rFonts w:hint="eastAsia"/>
                </w:rPr>
                <w:t>做测试集。</w:t>
              </w:r>
            </w:ins>
          </w:p>
          <w:p w14:paraId="0AA4E86B" w14:textId="79DB22DE" w:rsidR="008304AF" w:rsidRPr="001E0409" w:rsidRDefault="008304AF" w:rsidP="008304AF">
            <w:pPr>
              <w:pStyle w:val="a7"/>
              <w:spacing w:line="312" w:lineRule="auto"/>
              <w:jc w:val="center"/>
              <w:rPr>
                <w:ins w:id="2057" w:author="chen siyuan" w:date="2022-02-28T22:07:00Z"/>
                <w:rFonts w:ascii="Times New Roman" w:hAnsi="Times New Roman"/>
                <w:sz w:val="18"/>
                <w:szCs w:val="18"/>
              </w:rPr>
            </w:pPr>
            <w:ins w:id="2058" w:author="chen siyuan" w:date="2022-02-28T22:07:00Z">
              <w:r w:rsidRPr="001E0409">
                <w:rPr>
                  <w:rFonts w:ascii="Times New Roman" w:hAnsi="Times New Roman" w:hint="eastAsia"/>
                  <w:sz w:val="18"/>
                  <w:szCs w:val="18"/>
                </w:rPr>
                <w:t>表</w:t>
              </w:r>
              <w:r w:rsidRPr="001E0409">
                <w:rPr>
                  <w:rFonts w:ascii="Times New Roman" w:hAnsi="Times New Roman"/>
                  <w:sz w:val="18"/>
                  <w:szCs w:val="18"/>
                </w:rPr>
                <w:t xml:space="preserve"> </w:t>
              </w:r>
              <w:r w:rsidRPr="001E0409">
                <w:rPr>
                  <w:rFonts w:ascii="Times New Roman" w:hAnsi="Times New Roman"/>
                  <w:sz w:val="18"/>
                  <w:szCs w:val="18"/>
                  <w:rPrChange w:id="2059" w:author="chen siyuan" w:date="2022-03-03T16:43:00Z">
                    <w:rPr>
                      <w:rFonts w:ascii="Times New Roman" w:hAnsi="Times New Roman"/>
                      <w:sz w:val="18"/>
                      <w:szCs w:val="18"/>
                    </w:rPr>
                  </w:rPrChange>
                </w:rPr>
                <w:fldChar w:fldCharType="begin"/>
              </w:r>
              <w:r w:rsidRPr="001E0409">
                <w:rPr>
                  <w:rFonts w:ascii="Times New Roman" w:hAnsi="Times New Roman"/>
                  <w:sz w:val="18"/>
                  <w:szCs w:val="18"/>
                </w:rPr>
                <w:instrText xml:space="preserve"> SEQ </w:instrText>
              </w:r>
              <w:r w:rsidRPr="001E0409">
                <w:rPr>
                  <w:rFonts w:ascii="Times New Roman" w:hAnsi="Times New Roman" w:hint="eastAsia"/>
                  <w:sz w:val="18"/>
                  <w:szCs w:val="18"/>
                </w:rPr>
                <w:instrText>表</w:instrText>
              </w:r>
              <w:r w:rsidRPr="001E0409">
                <w:rPr>
                  <w:rFonts w:ascii="Times New Roman" w:hAnsi="Times New Roman"/>
                  <w:sz w:val="18"/>
                  <w:szCs w:val="18"/>
                </w:rPr>
                <w:instrText xml:space="preserve"> \* ARABIC </w:instrText>
              </w:r>
              <w:r w:rsidRPr="001E0409">
                <w:rPr>
                  <w:rFonts w:ascii="Times New Roman" w:hAnsi="Times New Roman"/>
                  <w:sz w:val="18"/>
                  <w:szCs w:val="18"/>
                  <w:rPrChange w:id="2060" w:author="chen siyuan" w:date="2022-03-03T16:43:00Z">
                    <w:rPr>
                      <w:rFonts w:ascii="Times New Roman" w:hAnsi="Times New Roman"/>
                      <w:sz w:val="18"/>
                      <w:szCs w:val="18"/>
                    </w:rPr>
                  </w:rPrChange>
                </w:rPr>
                <w:fldChar w:fldCharType="separate"/>
              </w:r>
              <w:r w:rsidRPr="001E0409">
                <w:rPr>
                  <w:rFonts w:ascii="Times New Roman" w:hAnsi="Times New Roman"/>
                  <w:noProof/>
                  <w:sz w:val="18"/>
                  <w:szCs w:val="18"/>
                </w:rPr>
                <w:t>1</w:t>
              </w:r>
              <w:r w:rsidRPr="001E0409">
                <w:rPr>
                  <w:rFonts w:ascii="Times New Roman" w:hAnsi="Times New Roman"/>
                  <w:sz w:val="18"/>
                  <w:szCs w:val="18"/>
                  <w:rPrChange w:id="2061" w:author="chen siyuan" w:date="2022-03-03T16:43:00Z">
                    <w:rPr>
                      <w:rFonts w:ascii="Times New Roman" w:hAnsi="Times New Roman"/>
                      <w:sz w:val="18"/>
                      <w:szCs w:val="18"/>
                    </w:rPr>
                  </w:rPrChange>
                </w:rPr>
                <w:fldChar w:fldCharType="end"/>
              </w:r>
            </w:ins>
            <w:ins w:id="2062" w:author="chen siyuan" w:date="2022-02-28T22:56:00Z">
              <w:r w:rsidR="00E172A3" w:rsidRPr="001E0409">
                <w:rPr>
                  <w:rFonts w:ascii="Times New Roman" w:hAnsi="Times New Roman"/>
                  <w:sz w:val="18"/>
                  <w:szCs w:val="18"/>
                </w:rPr>
                <w:t>.</w:t>
              </w:r>
            </w:ins>
            <w:ins w:id="2063" w:author="chen siyuan" w:date="2022-02-28T22:07:00Z">
              <w:r w:rsidRPr="001E0409">
                <w:rPr>
                  <w:rFonts w:ascii="Times New Roman" w:hAnsi="Times New Roman"/>
                  <w:sz w:val="18"/>
                  <w:szCs w:val="18"/>
                </w:rPr>
                <w:t xml:space="preserve"> </w:t>
              </w:r>
              <w:r w:rsidRPr="001E0409">
                <w:rPr>
                  <w:rFonts w:ascii="Times New Roman" w:hAnsi="Times New Roman" w:hint="eastAsia"/>
                  <w:sz w:val="18"/>
                  <w:szCs w:val="18"/>
                </w:rPr>
                <w:t>标记数据块详情</w:t>
              </w:r>
            </w:ins>
          </w:p>
          <w:tbl>
            <w:tblPr>
              <w:tblW w:w="0" w:type="auto"/>
              <w:jc w:val="center"/>
              <w:tblBorders>
                <w:top w:val="single" w:sz="4" w:space="0" w:color="A8D08D"/>
                <w:bottom w:val="single" w:sz="4" w:space="0" w:color="A8D08D"/>
                <w:insideH w:val="single" w:sz="4" w:space="0" w:color="A8D08D"/>
              </w:tblBorders>
              <w:tblLayout w:type="fixed"/>
              <w:tblLook w:val="04A0" w:firstRow="1" w:lastRow="0" w:firstColumn="1" w:lastColumn="0" w:noHBand="0" w:noVBand="1"/>
            </w:tblPr>
            <w:tblGrid>
              <w:gridCol w:w="1154"/>
              <w:gridCol w:w="1651"/>
              <w:gridCol w:w="2419"/>
            </w:tblGrid>
            <w:tr w:rsidR="00D36E28" w:rsidRPr="001E0409" w14:paraId="6F450481" w14:textId="77777777" w:rsidTr="00532314">
              <w:trPr>
                <w:jc w:val="center"/>
                <w:ins w:id="2064" w:author="chen siyuan" w:date="2022-02-28T22:07:00Z"/>
              </w:trPr>
              <w:tc>
                <w:tcPr>
                  <w:tcW w:w="1154" w:type="dxa"/>
                  <w:shd w:val="clear" w:color="auto" w:fill="auto"/>
                </w:tcPr>
                <w:p w14:paraId="7374F6C8" w14:textId="77777777" w:rsidR="008304AF" w:rsidRPr="001E0409" w:rsidRDefault="008304AF" w:rsidP="008304AF">
                  <w:pPr>
                    <w:spacing w:line="312" w:lineRule="auto"/>
                    <w:jc w:val="center"/>
                    <w:rPr>
                      <w:ins w:id="2065" w:author="chen siyuan" w:date="2022-02-28T22:07:00Z"/>
                      <w:b/>
                      <w:bCs/>
                    </w:rPr>
                  </w:pPr>
                  <w:ins w:id="2066" w:author="chen siyuan" w:date="2022-02-28T22:07:00Z">
                    <w:r w:rsidRPr="001E0409">
                      <w:rPr>
                        <w:rFonts w:hint="eastAsia"/>
                        <w:b/>
                        <w:bCs/>
                      </w:rPr>
                      <w:t>数据特征</w:t>
                    </w:r>
                  </w:ins>
                </w:p>
              </w:tc>
              <w:tc>
                <w:tcPr>
                  <w:tcW w:w="1651" w:type="dxa"/>
                  <w:shd w:val="clear" w:color="auto" w:fill="auto"/>
                </w:tcPr>
                <w:p w14:paraId="692C5369" w14:textId="77777777" w:rsidR="008304AF" w:rsidRPr="001E0409" w:rsidRDefault="008304AF" w:rsidP="008304AF">
                  <w:pPr>
                    <w:spacing w:line="312" w:lineRule="auto"/>
                    <w:jc w:val="center"/>
                    <w:rPr>
                      <w:ins w:id="2067" w:author="chen siyuan" w:date="2022-02-28T22:07:00Z"/>
                      <w:b/>
                      <w:bCs/>
                      <w:rPrChange w:id="2068" w:author="chen siyuan" w:date="2022-03-03T16:43:00Z">
                        <w:rPr>
                          <w:ins w:id="2069" w:author="chen siyuan" w:date="2022-02-28T22:07:00Z"/>
                          <w:b/>
                          <w:bCs/>
                          <w:color w:val="FFFFFF"/>
                        </w:rPr>
                      </w:rPrChange>
                    </w:rPr>
                  </w:pPr>
                  <w:ins w:id="2070" w:author="chen siyuan" w:date="2022-02-28T22:07:00Z">
                    <w:r w:rsidRPr="001E0409">
                      <w:rPr>
                        <w:rFonts w:hint="eastAsia"/>
                        <w:b/>
                        <w:bCs/>
                      </w:rPr>
                      <w:t>数据块个数</w:t>
                    </w:r>
                  </w:ins>
                </w:p>
              </w:tc>
              <w:tc>
                <w:tcPr>
                  <w:tcW w:w="2419" w:type="dxa"/>
                </w:tcPr>
                <w:p w14:paraId="6488CD9E" w14:textId="77777777" w:rsidR="008304AF" w:rsidRPr="001E0409" w:rsidRDefault="008304AF" w:rsidP="008304AF">
                  <w:pPr>
                    <w:spacing w:line="312" w:lineRule="auto"/>
                    <w:jc w:val="center"/>
                    <w:rPr>
                      <w:ins w:id="2071" w:author="chen siyuan" w:date="2022-02-28T22:07:00Z"/>
                      <w:b/>
                      <w:bCs/>
                    </w:rPr>
                  </w:pPr>
                  <w:ins w:id="2072" w:author="chen siyuan" w:date="2022-02-28T22:07:00Z">
                    <w:r w:rsidRPr="001E0409">
                      <w:rPr>
                        <w:rFonts w:hint="eastAsia"/>
                        <w:b/>
                        <w:bCs/>
                      </w:rPr>
                      <w:t>数据大小</w:t>
                    </w:r>
                  </w:ins>
                </w:p>
              </w:tc>
            </w:tr>
            <w:tr w:rsidR="00D36E28" w:rsidRPr="001E0409" w14:paraId="00F8696D" w14:textId="77777777" w:rsidTr="00532314">
              <w:trPr>
                <w:jc w:val="center"/>
                <w:ins w:id="2073" w:author="chen siyuan" w:date="2022-02-28T22:07:00Z"/>
              </w:trPr>
              <w:tc>
                <w:tcPr>
                  <w:tcW w:w="1154" w:type="dxa"/>
                  <w:shd w:val="clear" w:color="auto" w:fill="E2EFD9"/>
                </w:tcPr>
                <w:p w14:paraId="45CACE76" w14:textId="77777777" w:rsidR="008304AF" w:rsidRPr="001E0409" w:rsidRDefault="008304AF" w:rsidP="008304AF">
                  <w:pPr>
                    <w:spacing w:line="312" w:lineRule="auto"/>
                    <w:jc w:val="center"/>
                    <w:rPr>
                      <w:ins w:id="2074" w:author="chen siyuan" w:date="2022-02-28T22:07:00Z"/>
                      <w:b/>
                      <w:bCs/>
                      <w:sz w:val="20"/>
                      <w:szCs w:val="22"/>
                    </w:rPr>
                  </w:pPr>
                  <w:ins w:id="2075" w:author="chen siyuan" w:date="2022-02-28T22:07:00Z">
                    <w:r w:rsidRPr="001E0409">
                      <w:rPr>
                        <w:rFonts w:hint="eastAsia"/>
                        <w:b/>
                        <w:bCs/>
                        <w:sz w:val="20"/>
                        <w:szCs w:val="22"/>
                      </w:rPr>
                      <w:t>粗血管</w:t>
                    </w:r>
                  </w:ins>
                </w:p>
              </w:tc>
              <w:tc>
                <w:tcPr>
                  <w:tcW w:w="1651" w:type="dxa"/>
                  <w:shd w:val="clear" w:color="auto" w:fill="E2EFD9"/>
                </w:tcPr>
                <w:p w14:paraId="105F599D" w14:textId="77777777" w:rsidR="008304AF" w:rsidRPr="001E0409" w:rsidRDefault="008304AF" w:rsidP="008304AF">
                  <w:pPr>
                    <w:spacing w:line="312" w:lineRule="auto"/>
                    <w:jc w:val="center"/>
                    <w:rPr>
                      <w:ins w:id="2076" w:author="chen siyuan" w:date="2022-02-28T22:07:00Z"/>
                      <w:sz w:val="20"/>
                      <w:szCs w:val="22"/>
                    </w:rPr>
                  </w:pPr>
                  <w:ins w:id="2077" w:author="chen siyuan" w:date="2022-02-28T22:07:00Z">
                    <w:r w:rsidRPr="001E0409">
                      <w:rPr>
                        <w:rFonts w:hint="eastAsia"/>
                        <w:sz w:val="20"/>
                        <w:szCs w:val="22"/>
                      </w:rPr>
                      <w:t>连续</w:t>
                    </w:r>
                    <w:r w:rsidRPr="001E0409">
                      <w:rPr>
                        <w:sz w:val="20"/>
                        <w:szCs w:val="22"/>
                      </w:rPr>
                      <w:t>10</w:t>
                    </w:r>
                    <w:r w:rsidRPr="001E0409">
                      <w:rPr>
                        <w:rFonts w:hint="eastAsia"/>
                        <w:sz w:val="20"/>
                        <w:szCs w:val="22"/>
                      </w:rPr>
                      <w:t>块</w:t>
                    </w:r>
                    <w:r w:rsidRPr="001E0409">
                      <w:rPr>
                        <w:sz w:val="20"/>
                        <w:szCs w:val="22"/>
                      </w:rPr>
                      <w:t xml:space="preserve"> × 2</w:t>
                    </w:r>
                  </w:ins>
                </w:p>
              </w:tc>
              <w:tc>
                <w:tcPr>
                  <w:tcW w:w="2419" w:type="dxa"/>
                  <w:shd w:val="clear" w:color="auto" w:fill="E2EFD9"/>
                </w:tcPr>
                <w:p w14:paraId="34FDA039" w14:textId="77777777" w:rsidR="008304AF" w:rsidRPr="001E0409" w:rsidRDefault="008304AF" w:rsidP="008304AF">
                  <w:pPr>
                    <w:spacing w:line="312" w:lineRule="auto"/>
                    <w:jc w:val="center"/>
                    <w:rPr>
                      <w:ins w:id="2078" w:author="chen siyuan" w:date="2022-02-28T22:07:00Z"/>
                      <w:sz w:val="20"/>
                      <w:szCs w:val="22"/>
                    </w:rPr>
                  </w:pPr>
                  <w:ins w:id="2079" w:author="chen siyuan" w:date="2022-02-28T22:07:00Z">
                    <w:r w:rsidRPr="001E0409">
                      <w:rPr>
                        <w:sz w:val="20"/>
                        <w:szCs w:val="22"/>
                      </w:rPr>
                      <w:t>(1972</w:t>
                    </w:r>
                    <w:r w:rsidRPr="001E0409">
                      <w:rPr>
                        <w:rFonts w:hint="eastAsia"/>
                        <w:sz w:val="20"/>
                        <w:szCs w:val="22"/>
                      </w:rPr>
                      <w:t>×</w:t>
                    </w:r>
                    <w:r w:rsidRPr="001E0409">
                      <w:rPr>
                        <w:sz w:val="20"/>
                        <w:szCs w:val="22"/>
                      </w:rPr>
                      <w:t>1972</w:t>
                    </w:r>
                    <w:r w:rsidRPr="001E0409">
                      <w:rPr>
                        <w:rFonts w:hint="eastAsia"/>
                        <w:sz w:val="20"/>
                        <w:szCs w:val="22"/>
                      </w:rPr>
                      <w:t>×</w:t>
                    </w:r>
                    <w:r w:rsidRPr="001E0409">
                      <w:rPr>
                        <w:sz w:val="20"/>
                        <w:szCs w:val="22"/>
                      </w:rPr>
                      <w:t>272)</w:t>
                    </w:r>
                    <w:r w:rsidRPr="001E0409">
                      <w:rPr>
                        <w:rFonts w:hint="eastAsia"/>
                        <w:sz w:val="20"/>
                        <w:szCs w:val="22"/>
                      </w:rPr>
                      <w:t>×</w:t>
                    </w:r>
                    <w:r w:rsidRPr="001E0409">
                      <w:rPr>
                        <w:sz w:val="20"/>
                        <w:szCs w:val="22"/>
                      </w:rPr>
                      <w:t>2</w:t>
                    </w:r>
                  </w:ins>
                </w:p>
              </w:tc>
            </w:tr>
            <w:tr w:rsidR="00D36E28" w:rsidRPr="001E0409" w14:paraId="025419A3" w14:textId="77777777" w:rsidTr="00532314">
              <w:trPr>
                <w:jc w:val="center"/>
                <w:ins w:id="2080" w:author="chen siyuan" w:date="2022-02-28T22:07:00Z"/>
              </w:trPr>
              <w:tc>
                <w:tcPr>
                  <w:tcW w:w="1154" w:type="dxa"/>
                  <w:shd w:val="clear" w:color="auto" w:fill="auto"/>
                </w:tcPr>
                <w:p w14:paraId="54F12F59" w14:textId="77777777" w:rsidR="008304AF" w:rsidRPr="001E0409" w:rsidRDefault="008304AF" w:rsidP="008304AF">
                  <w:pPr>
                    <w:spacing w:line="312" w:lineRule="auto"/>
                    <w:jc w:val="center"/>
                    <w:rPr>
                      <w:ins w:id="2081" w:author="chen siyuan" w:date="2022-02-28T22:07:00Z"/>
                      <w:b/>
                      <w:bCs/>
                      <w:sz w:val="20"/>
                      <w:szCs w:val="22"/>
                    </w:rPr>
                  </w:pPr>
                  <w:ins w:id="2082" w:author="chen siyuan" w:date="2022-02-28T22:07:00Z">
                    <w:r w:rsidRPr="001E0409">
                      <w:rPr>
                        <w:rFonts w:hint="eastAsia"/>
                        <w:b/>
                        <w:bCs/>
                        <w:sz w:val="20"/>
                        <w:szCs w:val="22"/>
                      </w:rPr>
                      <w:t>细血管</w:t>
                    </w:r>
                  </w:ins>
                </w:p>
              </w:tc>
              <w:tc>
                <w:tcPr>
                  <w:tcW w:w="1651" w:type="dxa"/>
                  <w:shd w:val="clear" w:color="auto" w:fill="auto"/>
                </w:tcPr>
                <w:p w14:paraId="43B23E60" w14:textId="77777777" w:rsidR="008304AF" w:rsidRPr="001E0409" w:rsidRDefault="008304AF" w:rsidP="008304AF">
                  <w:pPr>
                    <w:spacing w:line="312" w:lineRule="auto"/>
                    <w:jc w:val="center"/>
                    <w:rPr>
                      <w:ins w:id="2083" w:author="chen siyuan" w:date="2022-02-28T22:07:00Z"/>
                      <w:sz w:val="20"/>
                      <w:szCs w:val="22"/>
                    </w:rPr>
                  </w:pPr>
                  <w:ins w:id="2084" w:author="chen siyuan" w:date="2022-02-28T22:07:00Z">
                    <w:r w:rsidRPr="001E0409">
                      <w:rPr>
                        <w:rFonts w:hint="eastAsia"/>
                        <w:sz w:val="20"/>
                        <w:szCs w:val="22"/>
                      </w:rPr>
                      <w:t>连续</w:t>
                    </w:r>
                    <w:r w:rsidRPr="001E0409">
                      <w:rPr>
                        <w:sz w:val="20"/>
                        <w:szCs w:val="22"/>
                      </w:rPr>
                      <w:t>4</w:t>
                    </w:r>
                    <w:r w:rsidRPr="001E0409">
                      <w:rPr>
                        <w:rFonts w:hint="eastAsia"/>
                        <w:sz w:val="20"/>
                        <w:szCs w:val="22"/>
                      </w:rPr>
                      <w:t>块</w:t>
                    </w:r>
                    <w:r w:rsidRPr="001E0409">
                      <w:rPr>
                        <w:sz w:val="20"/>
                        <w:szCs w:val="22"/>
                      </w:rPr>
                      <w:t xml:space="preserve"> × 1</w:t>
                    </w:r>
                  </w:ins>
                </w:p>
              </w:tc>
              <w:tc>
                <w:tcPr>
                  <w:tcW w:w="2419" w:type="dxa"/>
                </w:tcPr>
                <w:p w14:paraId="280FD466" w14:textId="77777777" w:rsidR="008304AF" w:rsidRPr="001E0409" w:rsidRDefault="008304AF" w:rsidP="008304AF">
                  <w:pPr>
                    <w:spacing w:line="312" w:lineRule="auto"/>
                    <w:jc w:val="center"/>
                    <w:rPr>
                      <w:ins w:id="2085" w:author="chen siyuan" w:date="2022-02-28T22:07:00Z"/>
                      <w:sz w:val="20"/>
                      <w:szCs w:val="22"/>
                    </w:rPr>
                  </w:pPr>
                  <w:ins w:id="2086" w:author="chen siyuan" w:date="2022-02-28T22:07:00Z">
                    <w:r w:rsidRPr="001E0409">
                      <w:rPr>
                        <w:sz w:val="20"/>
                        <w:szCs w:val="22"/>
                      </w:rPr>
                      <w:t>(1972</w:t>
                    </w:r>
                    <w:r w:rsidRPr="001E0409">
                      <w:rPr>
                        <w:rFonts w:hint="eastAsia"/>
                        <w:sz w:val="20"/>
                        <w:szCs w:val="22"/>
                      </w:rPr>
                      <w:t>×</w:t>
                    </w:r>
                    <w:r w:rsidRPr="001E0409">
                      <w:rPr>
                        <w:sz w:val="20"/>
                        <w:szCs w:val="22"/>
                      </w:rPr>
                      <w:t>1972</w:t>
                    </w:r>
                    <w:r w:rsidRPr="001E0409">
                      <w:rPr>
                        <w:rFonts w:hint="eastAsia"/>
                        <w:sz w:val="20"/>
                        <w:szCs w:val="22"/>
                      </w:rPr>
                      <w:t>×</w:t>
                    </w:r>
                    <w:r w:rsidRPr="001E0409">
                      <w:rPr>
                        <w:sz w:val="20"/>
                        <w:szCs w:val="22"/>
                      </w:rPr>
                      <w:t>116)</w:t>
                    </w:r>
                    <w:r w:rsidRPr="001E0409">
                      <w:rPr>
                        <w:rFonts w:hint="eastAsia"/>
                        <w:sz w:val="20"/>
                        <w:szCs w:val="22"/>
                      </w:rPr>
                      <w:t>×</w:t>
                    </w:r>
                    <w:r w:rsidRPr="001E0409">
                      <w:rPr>
                        <w:sz w:val="20"/>
                        <w:szCs w:val="22"/>
                      </w:rPr>
                      <w:t>1</w:t>
                    </w:r>
                  </w:ins>
                </w:p>
              </w:tc>
            </w:tr>
            <w:tr w:rsidR="00D36E28" w:rsidRPr="001E0409" w14:paraId="180EA283" w14:textId="77777777" w:rsidTr="00532314">
              <w:trPr>
                <w:jc w:val="center"/>
                <w:ins w:id="2087" w:author="chen siyuan" w:date="2022-02-28T22:07:00Z"/>
              </w:trPr>
              <w:tc>
                <w:tcPr>
                  <w:tcW w:w="1154" w:type="dxa"/>
                  <w:shd w:val="clear" w:color="auto" w:fill="E2EFD9"/>
                </w:tcPr>
                <w:p w14:paraId="6F6827C0" w14:textId="77777777" w:rsidR="008304AF" w:rsidRPr="001E0409" w:rsidRDefault="008304AF" w:rsidP="008304AF">
                  <w:pPr>
                    <w:spacing w:line="312" w:lineRule="auto"/>
                    <w:jc w:val="center"/>
                    <w:rPr>
                      <w:ins w:id="2088" w:author="chen siyuan" w:date="2022-02-28T22:07:00Z"/>
                      <w:b/>
                      <w:bCs/>
                      <w:sz w:val="20"/>
                      <w:szCs w:val="22"/>
                    </w:rPr>
                  </w:pPr>
                  <w:ins w:id="2089" w:author="chen siyuan" w:date="2022-02-28T22:07:00Z">
                    <w:r w:rsidRPr="001E0409">
                      <w:rPr>
                        <w:rFonts w:hint="eastAsia"/>
                        <w:b/>
                        <w:bCs/>
                        <w:sz w:val="20"/>
                        <w:szCs w:val="22"/>
                      </w:rPr>
                      <w:t>圆血管</w:t>
                    </w:r>
                  </w:ins>
                </w:p>
              </w:tc>
              <w:tc>
                <w:tcPr>
                  <w:tcW w:w="1651" w:type="dxa"/>
                  <w:shd w:val="clear" w:color="auto" w:fill="E2EFD9"/>
                </w:tcPr>
                <w:p w14:paraId="09C9F109" w14:textId="77777777" w:rsidR="008304AF" w:rsidRPr="001E0409" w:rsidRDefault="008304AF" w:rsidP="008304AF">
                  <w:pPr>
                    <w:spacing w:line="312" w:lineRule="auto"/>
                    <w:jc w:val="center"/>
                    <w:rPr>
                      <w:ins w:id="2090" w:author="chen siyuan" w:date="2022-02-28T22:07:00Z"/>
                      <w:sz w:val="20"/>
                      <w:szCs w:val="22"/>
                    </w:rPr>
                  </w:pPr>
                  <w:ins w:id="2091" w:author="chen siyuan" w:date="2022-02-28T22:07:00Z">
                    <w:r w:rsidRPr="001E0409">
                      <w:rPr>
                        <w:rFonts w:hint="eastAsia"/>
                        <w:sz w:val="20"/>
                        <w:szCs w:val="22"/>
                      </w:rPr>
                      <w:t>连续</w:t>
                    </w:r>
                    <w:r w:rsidRPr="001E0409">
                      <w:rPr>
                        <w:sz w:val="20"/>
                        <w:szCs w:val="22"/>
                      </w:rPr>
                      <w:t>2</w:t>
                    </w:r>
                    <w:r w:rsidRPr="001E0409">
                      <w:rPr>
                        <w:rFonts w:hint="eastAsia"/>
                        <w:sz w:val="20"/>
                        <w:szCs w:val="22"/>
                      </w:rPr>
                      <w:t>块</w:t>
                    </w:r>
                    <w:r w:rsidRPr="001E0409">
                      <w:rPr>
                        <w:sz w:val="20"/>
                        <w:szCs w:val="22"/>
                      </w:rPr>
                      <w:t xml:space="preserve"> × 1</w:t>
                    </w:r>
                  </w:ins>
                </w:p>
              </w:tc>
              <w:tc>
                <w:tcPr>
                  <w:tcW w:w="2419" w:type="dxa"/>
                  <w:shd w:val="clear" w:color="auto" w:fill="E2EFD9"/>
                </w:tcPr>
                <w:p w14:paraId="23308943" w14:textId="77777777" w:rsidR="008304AF" w:rsidRPr="001E0409" w:rsidRDefault="008304AF" w:rsidP="008304AF">
                  <w:pPr>
                    <w:spacing w:line="312" w:lineRule="auto"/>
                    <w:jc w:val="center"/>
                    <w:rPr>
                      <w:ins w:id="2092" w:author="chen siyuan" w:date="2022-02-28T22:07:00Z"/>
                      <w:sz w:val="20"/>
                      <w:szCs w:val="22"/>
                    </w:rPr>
                  </w:pPr>
                  <w:ins w:id="2093" w:author="chen siyuan" w:date="2022-02-28T22:07:00Z">
                    <w:r w:rsidRPr="001E0409">
                      <w:rPr>
                        <w:sz w:val="20"/>
                        <w:szCs w:val="22"/>
                      </w:rPr>
                      <w:t>(1972</w:t>
                    </w:r>
                    <w:r w:rsidRPr="001E0409">
                      <w:rPr>
                        <w:rFonts w:hint="eastAsia"/>
                        <w:sz w:val="20"/>
                        <w:szCs w:val="22"/>
                      </w:rPr>
                      <w:t>×</w:t>
                    </w:r>
                    <w:r w:rsidRPr="001E0409">
                      <w:rPr>
                        <w:sz w:val="20"/>
                        <w:szCs w:val="22"/>
                      </w:rPr>
                      <w:t>1972</w:t>
                    </w:r>
                    <w:r w:rsidRPr="001E0409">
                      <w:rPr>
                        <w:rFonts w:hint="eastAsia"/>
                        <w:sz w:val="20"/>
                        <w:szCs w:val="22"/>
                      </w:rPr>
                      <w:t>×</w:t>
                    </w:r>
                    <w:r w:rsidRPr="001E0409">
                      <w:rPr>
                        <w:sz w:val="20"/>
                        <w:szCs w:val="22"/>
                      </w:rPr>
                      <w:t>64)</w:t>
                    </w:r>
                    <w:r w:rsidRPr="001E0409">
                      <w:rPr>
                        <w:rFonts w:hint="eastAsia"/>
                        <w:sz w:val="20"/>
                        <w:szCs w:val="22"/>
                      </w:rPr>
                      <w:t>×</w:t>
                    </w:r>
                    <w:r w:rsidRPr="001E0409">
                      <w:rPr>
                        <w:sz w:val="20"/>
                        <w:szCs w:val="22"/>
                      </w:rPr>
                      <w:t>1</w:t>
                    </w:r>
                  </w:ins>
                </w:p>
              </w:tc>
            </w:tr>
            <w:tr w:rsidR="00D36E28" w:rsidRPr="001E0409" w14:paraId="69330F69" w14:textId="77777777" w:rsidTr="00532314">
              <w:trPr>
                <w:jc w:val="center"/>
                <w:ins w:id="2094" w:author="chen siyuan" w:date="2022-02-28T22:07:00Z"/>
              </w:trPr>
              <w:tc>
                <w:tcPr>
                  <w:tcW w:w="1154" w:type="dxa"/>
                  <w:shd w:val="clear" w:color="auto" w:fill="auto"/>
                </w:tcPr>
                <w:p w14:paraId="047D46E6" w14:textId="77777777" w:rsidR="008304AF" w:rsidRPr="001E0409" w:rsidRDefault="008304AF" w:rsidP="008304AF">
                  <w:pPr>
                    <w:spacing w:line="312" w:lineRule="auto"/>
                    <w:jc w:val="center"/>
                    <w:rPr>
                      <w:ins w:id="2095" w:author="chen siyuan" w:date="2022-02-28T22:07:00Z"/>
                      <w:b/>
                      <w:bCs/>
                      <w:sz w:val="20"/>
                      <w:szCs w:val="22"/>
                    </w:rPr>
                  </w:pPr>
                  <w:ins w:id="2096" w:author="chen siyuan" w:date="2022-02-28T22:07:00Z">
                    <w:r w:rsidRPr="001E0409">
                      <w:rPr>
                        <w:rFonts w:hint="eastAsia"/>
                        <w:b/>
                        <w:bCs/>
                        <w:sz w:val="20"/>
                        <w:szCs w:val="22"/>
                      </w:rPr>
                      <w:t>相似块</w:t>
                    </w:r>
                  </w:ins>
                </w:p>
              </w:tc>
              <w:tc>
                <w:tcPr>
                  <w:tcW w:w="1651" w:type="dxa"/>
                  <w:shd w:val="clear" w:color="auto" w:fill="auto"/>
                </w:tcPr>
                <w:p w14:paraId="551587B9" w14:textId="77777777" w:rsidR="008304AF" w:rsidRPr="001E0409" w:rsidRDefault="008304AF" w:rsidP="008304AF">
                  <w:pPr>
                    <w:spacing w:line="312" w:lineRule="auto"/>
                    <w:jc w:val="center"/>
                    <w:rPr>
                      <w:ins w:id="2097" w:author="chen siyuan" w:date="2022-02-28T22:07:00Z"/>
                      <w:sz w:val="20"/>
                      <w:szCs w:val="22"/>
                    </w:rPr>
                  </w:pPr>
                  <w:ins w:id="2098" w:author="chen siyuan" w:date="2022-02-28T22:07:00Z">
                    <w:r w:rsidRPr="001E0409">
                      <w:rPr>
                        <w:rFonts w:hint="eastAsia"/>
                        <w:sz w:val="20"/>
                        <w:szCs w:val="22"/>
                      </w:rPr>
                      <w:t>不连续的</w:t>
                    </w:r>
                    <w:r w:rsidRPr="001E0409">
                      <w:rPr>
                        <w:sz w:val="20"/>
                        <w:szCs w:val="22"/>
                      </w:rPr>
                      <w:t>4</w:t>
                    </w:r>
                    <w:r w:rsidRPr="001E0409">
                      <w:rPr>
                        <w:rFonts w:hint="eastAsia"/>
                        <w:sz w:val="20"/>
                        <w:szCs w:val="22"/>
                      </w:rPr>
                      <w:t>块</w:t>
                    </w:r>
                  </w:ins>
                </w:p>
              </w:tc>
              <w:tc>
                <w:tcPr>
                  <w:tcW w:w="2419" w:type="dxa"/>
                </w:tcPr>
                <w:p w14:paraId="36049774" w14:textId="77777777" w:rsidR="008304AF" w:rsidRPr="001E0409" w:rsidRDefault="008304AF" w:rsidP="008304AF">
                  <w:pPr>
                    <w:spacing w:line="312" w:lineRule="auto"/>
                    <w:jc w:val="center"/>
                    <w:rPr>
                      <w:ins w:id="2099" w:author="chen siyuan" w:date="2022-02-28T22:07:00Z"/>
                      <w:sz w:val="20"/>
                      <w:szCs w:val="22"/>
                    </w:rPr>
                  </w:pPr>
                  <w:ins w:id="2100" w:author="chen siyuan" w:date="2022-02-28T22:07:00Z">
                    <w:r w:rsidRPr="001E0409">
                      <w:rPr>
                        <w:sz w:val="20"/>
                        <w:szCs w:val="22"/>
                      </w:rPr>
                      <w:t>(1972</w:t>
                    </w:r>
                    <w:r w:rsidRPr="001E0409">
                      <w:rPr>
                        <w:rFonts w:hint="eastAsia"/>
                        <w:sz w:val="20"/>
                        <w:szCs w:val="22"/>
                      </w:rPr>
                      <w:t>×</w:t>
                    </w:r>
                    <w:r w:rsidRPr="001E0409">
                      <w:rPr>
                        <w:sz w:val="20"/>
                        <w:szCs w:val="22"/>
                      </w:rPr>
                      <w:t>1972</w:t>
                    </w:r>
                    <w:r w:rsidRPr="001E0409">
                      <w:rPr>
                        <w:rFonts w:hint="eastAsia"/>
                        <w:sz w:val="20"/>
                        <w:szCs w:val="22"/>
                      </w:rPr>
                      <w:t>×</w:t>
                    </w:r>
                    <w:r w:rsidRPr="001E0409">
                      <w:rPr>
                        <w:sz w:val="20"/>
                        <w:szCs w:val="22"/>
                      </w:rPr>
                      <w:t>38)</w:t>
                    </w:r>
                    <w:r w:rsidRPr="001E0409">
                      <w:rPr>
                        <w:rFonts w:hint="eastAsia"/>
                        <w:sz w:val="20"/>
                        <w:szCs w:val="22"/>
                      </w:rPr>
                      <w:t>×</w:t>
                    </w:r>
                    <w:r w:rsidRPr="001E0409">
                      <w:rPr>
                        <w:sz w:val="20"/>
                        <w:szCs w:val="22"/>
                      </w:rPr>
                      <w:t>4</w:t>
                    </w:r>
                  </w:ins>
                </w:p>
              </w:tc>
            </w:tr>
          </w:tbl>
          <w:p w14:paraId="6CDAEA57" w14:textId="4A0E2D24" w:rsidR="002563FC" w:rsidRPr="001E0409" w:rsidRDefault="002563FC">
            <w:pPr>
              <w:spacing w:line="312" w:lineRule="auto"/>
              <w:rPr>
                <w:ins w:id="2101" w:author="chen siyuan" w:date="2022-02-28T22:02:00Z"/>
                <w:b/>
                <w:bCs/>
              </w:rPr>
            </w:pPr>
            <w:ins w:id="2102" w:author="chen siyuan" w:date="2022-02-28T22:02:00Z">
              <w:r w:rsidRPr="001E0409">
                <w:rPr>
                  <w:b/>
                  <w:bCs/>
                </w:rPr>
                <w:t xml:space="preserve">1.2 </w:t>
              </w:r>
              <w:r w:rsidRPr="001E0409">
                <w:rPr>
                  <w:rFonts w:hint="eastAsia"/>
                  <w:b/>
                  <w:bCs/>
                </w:rPr>
                <w:t>实验细节</w:t>
              </w:r>
            </w:ins>
          </w:p>
          <w:p w14:paraId="33F39B5D" w14:textId="5A219BFA" w:rsidR="00DB6C74" w:rsidRPr="001E0409" w:rsidDel="008304AF" w:rsidRDefault="00DB6C74">
            <w:pPr>
              <w:spacing w:line="312" w:lineRule="auto"/>
              <w:rPr>
                <w:del w:id="2103" w:author="chen siyuan" w:date="2022-02-28T22:06:00Z"/>
                <w:b/>
                <w:bCs/>
              </w:rPr>
            </w:pPr>
          </w:p>
          <w:p w14:paraId="1966676F" w14:textId="7A5D9AAA" w:rsidR="00AF7339" w:rsidRPr="001E0409" w:rsidDel="008304AF" w:rsidRDefault="00AF7339" w:rsidP="00DC4ACB">
            <w:pPr>
              <w:spacing w:line="312" w:lineRule="auto"/>
              <w:ind w:firstLineChars="200" w:firstLine="420"/>
              <w:rPr>
                <w:ins w:id="2104" w:author="Li Zhili" w:date="2022-02-28T16:39:00Z"/>
                <w:del w:id="2105" w:author="chen siyuan" w:date="2022-02-28T22:07:00Z"/>
              </w:rPr>
            </w:pPr>
          </w:p>
          <w:p w14:paraId="2C8606E8" w14:textId="16FF1BEC" w:rsidR="00AF7339" w:rsidRPr="001E0409" w:rsidDel="008304AF" w:rsidRDefault="00AF7339" w:rsidP="00AF7339">
            <w:pPr>
              <w:pStyle w:val="a7"/>
              <w:spacing w:line="312" w:lineRule="auto"/>
              <w:jc w:val="center"/>
              <w:rPr>
                <w:ins w:id="2106" w:author="Li Zhili" w:date="2022-02-28T16:40:00Z"/>
                <w:del w:id="2107" w:author="chen siyuan" w:date="2022-02-28T22:07:00Z"/>
                <w:rFonts w:ascii="Times New Roman" w:hAnsi="Times New Roman"/>
                <w:sz w:val="18"/>
                <w:szCs w:val="18"/>
              </w:rPr>
            </w:pPr>
            <w:ins w:id="2108" w:author="Li Zhili" w:date="2022-02-28T16:40:00Z">
              <w:del w:id="2109" w:author="chen siyuan" w:date="2022-02-28T22:07:00Z">
                <w:r w:rsidRPr="001E0409" w:rsidDel="008304AF">
                  <w:rPr>
                    <w:rFonts w:ascii="Times New Roman" w:hAnsi="Times New Roman" w:hint="eastAsia"/>
                    <w:sz w:val="18"/>
                    <w:szCs w:val="18"/>
                    <w:rPrChange w:id="2110" w:author="chen siyuan" w:date="2022-03-03T16:43:00Z">
                      <w:rPr>
                        <w:rFonts w:hint="eastAsia"/>
                        <w:sz w:val="18"/>
                        <w:szCs w:val="18"/>
                      </w:rPr>
                    </w:rPrChange>
                  </w:rPr>
                  <w:delText>表</w:delText>
                </w:r>
                <w:r w:rsidRPr="001E0409" w:rsidDel="008304AF">
                  <w:rPr>
                    <w:rFonts w:ascii="Times New Roman" w:hAnsi="Times New Roman"/>
                    <w:sz w:val="18"/>
                    <w:szCs w:val="18"/>
                    <w:rPrChange w:id="2111" w:author="chen siyuan" w:date="2022-03-03T16:43:00Z">
                      <w:rPr>
                        <w:sz w:val="18"/>
                        <w:szCs w:val="18"/>
                      </w:rPr>
                    </w:rPrChange>
                  </w:rPr>
                  <w:delText xml:space="preserve"> </w:delText>
                </w:r>
                <w:r w:rsidRPr="001E0409" w:rsidDel="008304AF">
                  <w:rPr>
                    <w:rFonts w:ascii="Times New Roman" w:hAnsi="Times New Roman"/>
                    <w:sz w:val="18"/>
                    <w:szCs w:val="18"/>
                    <w:rPrChange w:id="2112" w:author="chen siyuan" w:date="2022-03-03T16:43:00Z">
                      <w:rPr>
                        <w:sz w:val="18"/>
                        <w:szCs w:val="18"/>
                      </w:rPr>
                    </w:rPrChange>
                  </w:rPr>
                  <w:fldChar w:fldCharType="begin"/>
                </w:r>
                <w:r w:rsidRPr="001E0409" w:rsidDel="008304AF">
                  <w:rPr>
                    <w:rFonts w:ascii="Times New Roman" w:hAnsi="Times New Roman"/>
                    <w:sz w:val="18"/>
                    <w:szCs w:val="18"/>
                    <w:rPrChange w:id="2113" w:author="chen siyuan" w:date="2022-03-03T16:43:00Z">
                      <w:rPr>
                        <w:sz w:val="18"/>
                        <w:szCs w:val="18"/>
                      </w:rPr>
                    </w:rPrChange>
                  </w:rPr>
                  <w:delInstrText xml:space="preserve"> SEQ </w:delInstrText>
                </w:r>
                <w:r w:rsidRPr="001E0409" w:rsidDel="008304AF">
                  <w:rPr>
                    <w:rFonts w:ascii="Times New Roman" w:hAnsi="Times New Roman" w:hint="eastAsia"/>
                    <w:sz w:val="18"/>
                    <w:szCs w:val="18"/>
                    <w:rPrChange w:id="2114" w:author="chen siyuan" w:date="2022-03-03T16:43:00Z">
                      <w:rPr>
                        <w:rFonts w:hint="eastAsia"/>
                        <w:sz w:val="18"/>
                        <w:szCs w:val="18"/>
                      </w:rPr>
                    </w:rPrChange>
                  </w:rPr>
                  <w:delInstrText>表</w:delInstrText>
                </w:r>
                <w:r w:rsidRPr="001E0409" w:rsidDel="008304AF">
                  <w:rPr>
                    <w:rFonts w:ascii="Times New Roman" w:hAnsi="Times New Roman"/>
                    <w:sz w:val="18"/>
                    <w:szCs w:val="18"/>
                    <w:rPrChange w:id="2115" w:author="chen siyuan" w:date="2022-03-03T16:43:00Z">
                      <w:rPr>
                        <w:sz w:val="18"/>
                        <w:szCs w:val="18"/>
                      </w:rPr>
                    </w:rPrChange>
                  </w:rPr>
                  <w:delInstrText xml:space="preserve"> \* ARABIC </w:delInstrText>
                </w:r>
                <w:r w:rsidRPr="001E0409" w:rsidDel="008304AF">
                  <w:rPr>
                    <w:rFonts w:ascii="Times New Roman" w:hAnsi="Times New Roman"/>
                    <w:sz w:val="18"/>
                    <w:szCs w:val="18"/>
                    <w:rPrChange w:id="2116" w:author="chen siyuan" w:date="2022-03-03T16:43:00Z">
                      <w:rPr>
                        <w:sz w:val="18"/>
                        <w:szCs w:val="18"/>
                      </w:rPr>
                    </w:rPrChange>
                  </w:rPr>
                  <w:fldChar w:fldCharType="separate"/>
                </w:r>
                <w:r w:rsidRPr="001E0409" w:rsidDel="008304AF">
                  <w:rPr>
                    <w:rFonts w:ascii="Times New Roman" w:hAnsi="Times New Roman"/>
                    <w:noProof/>
                    <w:sz w:val="18"/>
                    <w:szCs w:val="18"/>
                    <w:rPrChange w:id="2117" w:author="chen siyuan" w:date="2022-03-03T16:43:00Z">
                      <w:rPr>
                        <w:noProof/>
                        <w:sz w:val="18"/>
                        <w:szCs w:val="18"/>
                      </w:rPr>
                    </w:rPrChange>
                  </w:rPr>
                  <w:delText>1</w:delText>
                </w:r>
                <w:r w:rsidRPr="001E0409" w:rsidDel="008304AF">
                  <w:rPr>
                    <w:rFonts w:ascii="Times New Roman" w:hAnsi="Times New Roman"/>
                    <w:sz w:val="18"/>
                    <w:szCs w:val="18"/>
                    <w:rPrChange w:id="2118" w:author="chen siyuan" w:date="2022-03-03T16:43:00Z">
                      <w:rPr>
                        <w:sz w:val="18"/>
                        <w:szCs w:val="18"/>
                      </w:rPr>
                    </w:rPrChange>
                  </w:rPr>
                  <w:fldChar w:fldCharType="end"/>
                </w:r>
                <w:r w:rsidRPr="001E0409" w:rsidDel="008304AF">
                  <w:rPr>
                    <w:rFonts w:ascii="Times New Roman" w:hAnsi="Times New Roman"/>
                    <w:sz w:val="18"/>
                    <w:szCs w:val="18"/>
                    <w:rPrChange w:id="2119" w:author="chen siyuan" w:date="2022-03-03T16:43:00Z">
                      <w:rPr>
                        <w:sz w:val="18"/>
                        <w:szCs w:val="18"/>
                      </w:rPr>
                    </w:rPrChange>
                  </w:rPr>
                  <w:delText xml:space="preserve">  </w:delText>
                </w:r>
                <w:r w:rsidRPr="001E0409" w:rsidDel="008304AF">
                  <w:rPr>
                    <w:rFonts w:ascii="Times New Roman" w:hAnsi="Times New Roman" w:hint="eastAsia"/>
                    <w:sz w:val="18"/>
                    <w:szCs w:val="18"/>
                    <w:rPrChange w:id="2120" w:author="chen siyuan" w:date="2022-03-03T16:43:00Z">
                      <w:rPr>
                        <w:rFonts w:hint="eastAsia"/>
                        <w:sz w:val="18"/>
                        <w:szCs w:val="18"/>
                      </w:rPr>
                    </w:rPrChange>
                  </w:rPr>
                  <w:delText>标记数据块详情</w:delText>
                </w:r>
              </w:del>
            </w:ins>
          </w:p>
          <w:tbl>
            <w:tblPr>
              <w:tblW w:w="0" w:type="auto"/>
              <w:jc w:val="center"/>
              <w:tblBorders>
                <w:top w:val="single" w:sz="4" w:space="0" w:color="A8D08D"/>
                <w:bottom w:val="single" w:sz="4" w:space="0" w:color="A8D08D"/>
                <w:insideH w:val="single" w:sz="4" w:space="0" w:color="A8D08D"/>
              </w:tblBorders>
              <w:tblLayout w:type="fixed"/>
              <w:tblLook w:val="04A0" w:firstRow="1" w:lastRow="0" w:firstColumn="1" w:lastColumn="0" w:noHBand="0" w:noVBand="1"/>
            </w:tblPr>
            <w:tblGrid>
              <w:gridCol w:w="1154"/>
              <w:gridCol w:w="1651"/>
              <w:gridCol w:w="2419"/>
            </w:tblGrid>
            <w:tr w:rsidR="00D36E28" w:rsidRPr="001E0409" w:rsidDel="008304AF" w14:paraId="5791DE16" w14:textId="77777777" w:rsidTr="002C2138">
              <w:trPr>
                <w:jc w:val="center"/>
                <w:ins w:id="2121" w:author="Li Zhili" w:date="2022-02-28T16:40:00Z"/>
                <w:del w:id="2122" w:author="chen siyuan" w:date="2022-02-28T22:07:00Z"/>
              </w:trPr>
              <w:tc>
                <w:tcPr>
                  <w:tcW w:w="1154" w:type="dxa"/>
                  <w:shd w:val="clear" w:color="auto" w:fill="auto"/>
                </w:tcPr>
                <w:p w14:paraId="2CC3BDE3" w14:textId="29FB75E4" w:rsidR="00AF7339" w:rsidRPr="001E0409" w:rsidDel="008304AF" w:rsidRDefault="00AF7339" w:rsidP="00AF7339">
                  <w:pPr>
                    <w:spacing w:line="312" w:lineRule="auto"/>
                    <w:jc w:val="center"/>
                    <w:rPr>
                      <w:ins w:id="2123" w:author="Li Zhili" w:date="2022-02-28T16:40:00Z"/>
                      <w:del w:id="2124" w:author="chen siyuan" w:date="2022-02-28T22:07:00Z"/>
                      <w:b/>
                      <w:bCs/>
                    </w:rPr>
                  </w:pPr>
                  <w:ins w:id="2125" w:author="Li Zhili" w:date="2022-02-28T16:40:00Z">
                    <w:del w:id="2126" w:author="chen siyuan" w:date="2022-02-28T22:07:00Z">
                      <w:r w:rsidRPr="001E0409" w:rsidDel="008304AF">
                        <w:rPr>
                          <w:rFonts w:hint="eastAsia"/>
                          <w:b/>
                          <w:bCs/>
                        </w:rPr>
                        <w:delText>数据特征</w:delText>
                      </w:r>
                    </w:del>
                  </w:ins>
                </w:p>
              </w:tc>
              <w:tc>
                <w:tcPr>
                  <w:tcW w:w="1651" w:type="dxa"/>
                  <w:shd w:val="clear" w:color="auto" w:fill="auto"/>
                </w:tcPr>
                <w:p w14:paraId="6C586B81" w14:textId="5BEACB12" w:rsidR="00AF7339" w:rsidRPr="001E0409" w:rsidDel="008304AF" w:rsidRDefault="00AF7339" w:rsidP="00AF7339">
                  <w:pPr>
                    <w:spacing w:line="312" w:lineRule="auto"/>
                    <w:jc w:val="center"/>
                    <w:rPr>
                      <w:ins w:id="2127" w:author="Li Zhili" w:date="2022-02-28T16:40:00Z"/>
                      <w:del w:id="2128" w:author="chen siyuan" w:date="2022-02-28T22:07:00Z"/>
                      <w:b/>
                      <w:bCs/>
                      <w:rPrChange w:id="2129" w:author="chen siyuan" w:date="2022-03-03T16:43:00Z">
                        <w:rPr>
                          <w:ins w:id="2130" w:author="Li Zhili" w:date="2022-02-28T16:40:00Z"/>
                          <w:del w:id="2131" w:author="chen siyuan" w:date="2022-02-28T22:07:00Z"/>
                          <w:b/>
                          <w:bCs/>
                          <w:color w:val="FFFFFF"/>
                        </w:rPr>
                      </w:rPrChange>
                    </w:rPr>
                  </w:pPr>
                  <w:ins w:id="2132" w:author="Li Zhili" w:date="2022-02-28T16:40:00Z">
                    <w:del w:id="2133" w:author="chen siyuan" w:date="2022-02-28T22:07:00Z">
                      <w:r w:rsidRPr="001E0409" w:rsidDel="008304AF">
                        <w:rPr>
                          <w:rFonts w:hint="eastAsia"/>
                          <w:b/>
                          <w:bCs/>
                        </w:rPr>
                        <w:delText>数据块个数</w:delText>
                      </w:r>
                    </w:del>
                  </w:ins>
                </w:p>
              </w:tc>
              <w:tc>
                <w:tcPr>
                  <w:tcW w:w="2419" w:type="dxa"/>
                </w:tcPr>
                <w:p w14:paraId="17211CFE" w14:textId="35F862F7" w:rsidR="00AF7339" w:rsidRPr="001E0409" w:rsidDel="008304AF" w:rsidRDefault="00AF7339" w:rsidP="00AF7339">
                  <w:pPr>
                    <w:spacing w:line="312" w:lineRule="auto"/>
                    <w:jc w:val="center"/>
                    <w:rPr>
                      <w:ins w:id="2134" w:author="Li Zhili" w:date="2022-02-28T16:40:00Z"/>
                      <w:del w:id="2135" w:author="chen siyuan" w:date="2022-02-28T22:07:00Z"/>
                      <w:b/>
                      <w:bCs/>
                    </w:rPr>
                  </w:pPr>
                  <w:ins w:id="2136" w:author="Li Zhili" w:date="2022-02-28T16:40:00Z">
                    <w:del w:id="2137" w:author="chen siyuan" w:date="2022-02-28T22:07:00Z">
                      <w:r w:rsidRPr="001E0409" w:rsidDel="008304AF">
                        <w:rPr>
                          <w:rFonts w:hint="eastAsia"/>
                          <w:b/>
                          <w:bCs/>
                        </w:rPr>
                        <w:delText>数据大小</w:delText>
                      </w:r>
                    </w:del>
                  </w:ins>
                </w:p>
              </w:tc>
            </w:tr>
            <w:tr w:rsidR="00D36E28" w:rsidRPr="001E0409" w:rsidDel="008304AF" w14:paraId="1201C83D" w14:textId="77777777" w:rsidTr="002C2138">
              <w:trPr>
                <w:jc w:val="center"/>
                <w:ins w:id="2138" w:author="Li Zhili" w:date="2022-02-28T16:40:00Z"/>
                <w:del w:id="2139" w:author="chen siyuan" w:date="2022-02-28T22:07:00Z"/>
              </w:trPr>
              <w:tc>
                <w:tcPr>
                  <w:tcW w:w="1154" w:type="dxa"/>
                  <w:shd w:val="clear" w:color="auto" w:fill="E2EFD9"/>
                </w:tcPr>
                <w:p w14:paraId="035174C6" w14:textId="7D97FC0E" w:rsidR="00AF7339" w:rsidRPr="001E0409" w:rsidDel="008304AF" w:rsidRDefault="00AF7339" w:rsidP="00AF7339">
                  <w:pPr>
                    <w:spacing w:line="312" w:lineRule="auto"/>
                    <w:jc w:val="center"/>
                    <w:rPr>
                      <w:ins w:id="2140" w:author="Li Zhili" w:date="2022-02-28T16:40:00Z"/>
                      <w:del w:id="2141" w:author="chen siyuan" w:date="2022-02-28T22:07:00Z"/>
                      <w:b/>
                      <w:bCs/>
                      <w:sz w:val="20"/>
                      <w:szCs w:val="22"/>
                    </w:rPr>
                  </w:pPr>
                  <w:ins w:id="2142" w:author="Li Zhili" w:date="2022-02-28T16:40:00Z">
                    <w:del w:id="2143" w:author="chen siyuan" w:date="2022-02-28T22:07:00Z">
                      <w:r w:rsidRPr="001E0409" w:rsidDel="008304AF">
                        <w:rPr>
                          <w:rFonts w:hint="eastAsia"/>
                          <w:b/>
                          <w:bCs/>
                          <w:sz w:val="20"/>
                          <w:szCs w:val="22"/>
                        </w:rPr>
                        <w:delText>粗血管</w:delText>
                      </w:r>
                    </w:del>
                  </w:ins>
                </w:p>
              </w:tc>
              <w:tc>
                <w:tcPr>
                  <w:tcW w:w="1651" w:type="dxa"/>
                  <w:shd w:val="clear" w:color="auto" w:fill="E2EFD9"/>
                </w:tcPr>
                <w:p w14:paraId="66F97385" w14:textId="37C32E95" w:rsidR="00AF7339" w:rsidRPr="001E0409" w:rsidDel="008304AF" w:rsidRDefault="00AF7339" w:rsidP="00AF7339">
                  <w:pPr>
                    <w:spacing w:line="312" w:lineRule="auto"/>
                    <w:jc w:val="center"/>
                    <w:rPr>
                      <w:ins w:id="2144" w:author="Li Zhili" w:date="2022-02-28T16:40:00Z"/>
                      <w:del w:id="2145" w:author="chen siyuan" w:date="2022-02-28T22:07:00Z"/>
                      <w:sz w:val="20"/>
                      <w:szCs w:val="22"/>
                    </w:rPr>
                  </w:pPr>
                  <w:ins w:id="2146" w:author="Li Zhili" w:date="2022-02-28T16:40:00Z">
                    <w:del w:id="2147" w:author="chen siyuan" w:date="2022-02-28T22:07:00Z">
                      <w:r w:rsidRPr="001E0409" w:rsidDel="008304AF">
                        <w:rPr>
                          <w:rFonts w:hint="eastAsia"/>
                          <w:sz w:val="20"/>
                          <w:szCs w:val="22"/>
                        </w:rPr>
                        <w:delText>连续</w:delText>
                      </w:r>
                      <w:r w:rsidRPr="001E0409" w:rsidDel="008304AF">
                        <w:rPr>
                          <w:sz w:val="20"/>
                          <w:szCs w:val="22"/>
                        </w:rPr>
                        <w:delText>10</w:delText>
                      </w:r>
                      <w:r w:rsidRPr="001E0409" w:rsidDel="008304AF">
                        <w:rPr>
                          <w:rFonts w:hint="eastAsia"/>
                          <w:sz w:val="20"/>
                          <w:szCs w:val="22"/>
                        </w:rPr>
                        <w:delText>块</w:delText>
                      </w:r>
                      <w:r w:rsidRPr="001E0409" w:rsidDel="008304AF">
                        <w:rPr>
                          <w:sz w:val="20"/>
                          <w:szCs w:val="22"/>
                        </w:rPr>
                        <w:delText xml:space="preserve"> × 2</w:delText>
                      </w:r>
                    </w:del>
                  </w:ins>
                </w:p>
              </w:tc>
              <w:tc>
                <w:tcPr>
                  <w:tcW w:w="2419" w:type="dxa"/>
                  <w:shd w:val="clear" w:color="auto" w:fill="E2EFD9"/>
                </w:tcPr>
                <w:p w14:paraId="0AD199E0" w14:textId="62F665EE" w:rsidR="00AF7339" w:rsidRPr="001E0409" w:rsidDel="008304AF" w:rsidRDefault="00AF7339" w:rsidP="00AF7339">
                  <w:pPr>
                    <w:spacing w:line="312" w:lineRule="auto"/>
                    <w:jc w:val="center"/>
                    <w:rPr>
                      <w:ins w:id="2148" w:author="Li Zhili" w:date="2022-02-28T16:40:00Z"/>
                      <w:del w:id="2149" w:author="chen siyuan" w:date="2022-02-28T22:07:00Z"/>
                      <w:sz w:val="20"/>
                      <w:szCs w:val="22"/>
                    </w:rPr>
                  </w:pPr>
                  <w:ins w:id="2150" w:author="Li Zhili" w:date="2022-02-28T16:40:00Z">
                    <w:del w:id="2151" w:author="chen siyuan" w:date="2022-02-28T22:07:00Z">
                      <w:r w:rsidRPr="001E0409" w:rsidDel="008304AF">
                        <w:rPr>
                          <w:sz w:val="20"/>
                          <w:szCs w:val="22"/>
                        </w:rPr>
                        <w:delText>(1972</w:delText>
                      </w:r>
                      <w:r w:rsidRPr="001E0409" w:rsidDel="008304AF">
                        <w:rPr>
                          <w:rFonts w:hint="eastAsia"/>
                          <w:sz w:val="20"/>
                          <w:szCs w:val="22"/>
                        </w:rPr>
                        <w:delText>×</w:delText>
                      </w:r>
                      <w:r w:rsidRPr="001E0409" w:rsidDel="008304AF">
                        <w:rPr>
                          <w:sz w:val="20"/>
                          <w:szCs w:val="22"/>
                        </w:rPr>
                        <w:delText>1972</w:delText>
                      </w:r>
                      <w:r w:rsidRPr="001E0409" w:rsidDel="008304AF">
                        <w:rPr>
                          <w:rFonts w:hint="eastAsia"/>
                          <w:sz w:val="20"/>
                          <w:szCs w:val="22"/>
                        </w:rPr>
                        <w:delText>×</w:delText>
                      </w:r>
                      <w:r w:rsidRPr="001E0409" w:rsidDel="008304AF">
                        <w:rPr>
                          <w:sz w:val="20"/>
                          <w:szCs w:val="22"/>
                        </w:rPr>
                        <w:delText>272)</w:delText>
                      </w:r>
                      <w:r w:rsidRPr="001E0409" w:rsidDel="008304AF">
                        <w:rPr>
                          <w:rFonts w:hint="eastAsia"/>
                          <w:sz w:val="20"/>
                          <w:szCs w:val="22"/>
                        </w:rPr>
                        <w:delText>×</w:delText>
                      </w:r>
                      <w:r w:rsidRPr="001E0409" w:rsidDel="008304AF">
                        <w:rPr>
                          <w:sz w:val="20"/>
                          <w:szCs w:val="22"/>
                        </w:rPr>
                        <w:delText>2</w:delText>
                      </w:r>
                    </w:del>
                  </w:ins>
                </w:p>
              </w:tc>
            </w:tr>
            <w:tr w:rsidR="00D36E28" w:rsidRPr="001E0409" w:rsidDel="008304AF" w14:paraId="696B8242" w14:textId="77777777" w:rsidTr="002C2138">
              <w:trPr>
                <w:jc w:val="center"/>
                <w:ins w:id="2152" w:author="Li Zhili" w:date="2022-02-28T16:40:00Z"/>
                <w:del w:id="2153" w:author="chen siyuan" w:date="2022-02-28T22:07:00Z"/>
              </w:trPr>
              <w:tc>
                <w:tcPr>
                  <w:tcW w:w="1154" w:type="dxa"/>
                  <w:shd w:val="clear" w:color="auto" w:fill="auto"/>
                </w:tcPr>
                <w:p w14:paraId="3EAE19F1" w14:textId="6753CD3E" w:rsidR="00AF7339" w:rsidRPr="001E0409" w:rsidDel="008304AF" w:rsidRDefault="00AF7339" w:rsidP="00AF7339">
                  <w:pPr>
                    <w:spacing w:line="312" w:lineRule="auto"/>
                    <w:jc w:val="center"/>
                    <w:rPr>
                      <w:ins w:id="2154" w:author="Li Zhili" w:date="2022-02-28T16:40:00Z"/>
                      <w:del w:id="2155" w:author="chen siyuan" w:date="2022-02-28T22:07:00Z"/>
                      <w:b/>
                      <w:bCs/>
                      <w:sz w:val="20"/>
                      <w:szCs w:val="22"/>
                    </w:rPr>
                  </w:pPr>
                  <w:ins w:id="2156" w:author="Li Zhili" w:date="2022-02-28T16:40:00Z">
                    <w:del w:id="2157" w:author="chen siyuan" w:date="2022-02-28T22:07:00Z">
                      <w:r w:rsidRPr="001E0409" w:rsidDel="008304AF">
                        <w:rPr>
                          <w:rFonts w:hint="eastAsia"/>
                          <w:b/>
                          <w:bCs/>
                          <w:sz w:val="20"/>
                          <w:szCs w:val="22"/>
                        </w:rPr>
                        <w:delText>细血管</w:delText>
                      </w:r>
                    </w:del>
                  </w:ins>
                </w:p>
              </w:tc>
              <w:tc>
                <w:tcPr>
                  <w:tcW w:w="1651" w:type="dxa"/>
                  <w:shd w:val="clear" w:color="auto" w:fill="auto"/>
                </w:tcPr>
                <w:p w14:paraId="382610D0" w14:textId="1CD06BF8" w:rsidR="00AF7339" w:rsidRPr="001E0409" w:rsidDel="008304AF" w:rsidRDefault="00AF7339" w:rsidP="00AF7339">
                  <w:pPr>
                    <w:spacing w:line="312" w:lineRule="auto"/>
                    <w:jc w:val="center"/>
                    <w:rPr>
                      <w:ins w:id="2158" w:author="Li Zhili" w:date="2022-02-28T16:40:00Z"/>
                      <w:del w:id="2159" w:author="chen siyuan" w:date="2022-02-28T22:07:00Z"/>
                      <w:sz w:val="20"/>
                      <w:szCs w:val="22"/>
                    </w:rPr>
                  </w:pPr>
                  <w:ins w:id="2160" w:author="Li Zhili" w:date="2022-02-28T16:40:00Z">
                    <w:del w:id="2161" w:author="chen siyuan" w:date="2022-02-28T22:07:00Z">
                      <w:r w:rsidRPr="001E0409" w:rsidDel="008304AF">
                        <w:rPr>
                          <w:rFonts w:hint="eastAsia"/>
                          <w:sz w:val="20"/>
                          <w:szCs w:val="22"/>
                        </w:rPr>
                        <w:delText>连续</w:delText>
                      </w:r>
                      <w:r w:rsidRPr="001E0409" w:rsidDel="008304AF">
                        <w:rPr>
                          <w:sz w:val="20"/>
                          <w:szCs w:val="22"/>
                        </w:rPr>
                        <w:delText>4</w:delText>
                      </w:r>
                      <w:r w:rsidRPr="001E0409" w:rsidDel="008304AF">
                        <w:rPr>
                          <w:rFonts w:hint="eastAsia"/>
                          <w:sz w:val="20"/>
                          <w:szCs w:val="22"/>
                        </w:rPr>
                        <w:delText>块</w:delText>
                      </w:r>
                      <w:r w:rsidRPr="001E0409" w:rsidDel="008304AF">
                        <w:rPr>
                          <w:sz w:val="20"/>
                          <w:szCs w:val="22"/>
                        </w:rPr>
                        <w:delText xml:space="preserve"> × 1</w:delText>
                      </w:r>
                    </w:del>
                  </w:ins>
                </w:p>
              </w:tc>
              <w:tc>
                <w:tcPr>
                  <w:tcW w:w="2419" w:type="dxa"/>
                </w:tcPr>
                <w:p w14:paraId="275FC25F" w14:textId="7E48A369" w:rsidR="00AF7339" w:rsidRPr="001E0409" w:rsidDel="008304AF" w:rsidRDefault="00AF7339" w:rsidP="00AF7339">
                  <w:pPr>
                    <w:spacing w:line="312" w:lineRule="auto"/>
                    <w:jc w:val="center"/>
                    <w:rPr>
                      <w:ins w:id="2162" w:author="Li Zhili" w:date="2022-02-28T16:40:00Z"/>
                      <w:del w:id="2163" w:author="chen siyuan" w:date="2022-02-28T22:07:00Z"/>
                      <w:sz w:val="20"/>
                      <w:szCs w:val="22"/>
                    </w:rPr>
                  </w:pPr>
                  <w:ins w:id="2164" w:author="Li Zhili" w:date="2022-02-28T16:40:00Z">
                    <w:del w:id="2165" w:author="chen siyuan" w:date="2022-02-28T22:07:00Z">
                      <w:r w:rsidRPr="001E0409" w:rsidDel="008304AF">
                        <w:rPr>
                          <w:sz w:val="20"/>
                          <w:szCs w:val="22"/>
                        </w:rPr>
                        <w:delText>(1972</w:delText>
                      </w:r>
                      <w:r w:rsidRPr="001E0409" w:rsidDel="008304AF">
                        <w:rPr>
                          <w:rFonts w:hint="eastAsia"/>
                          <w:sz w:val="20"/>
                          <w:szCs w:val="22"/>
                        </w:rPr>
                        <w:delText>×</w:delText>
                      </w:r>
                      <w:r w:rsidRPr="001E0409" w:rsidDel="008304AF">
                        <w:rPr>
                          <w:sz w:val="20"/>
                          <w:szCs w:val="22"/>
                        </w:rPr>
                        <w:delText>1972</w:delText>
                      </w:r>
                      <w:r w:rsidRPr="001E0409" w:rsidDel="008304AF">
                        <w:rPr>
                          <w:rFonts w:hint="eastAsia"/>
                          <w:sz w:val="20"/>
                          <w:szCs w:val="22"/>
                        </w:rPr>
                        <w:delText>×</w:delText>
                      </w:r>
                      <w:r w:rsidRPr="001E0409" w:rsidDel="008304AF">
                        <w:rPr>
                          <w:sz w:val="20"/>
                          <w:szCs w:val="22"/>
                        </w:rPr>
                        <w:delText>116)</w:delText>
                      </w:r>
                      <w:r w:rsidRPr="001E0409" w:rsidDel="008304AF">
                        <w:rPr>
                          <w:rFonts w:hint="eastAsia"/>
                          <w:sz w:val="20"/>
                          <w:szCs w:val="22"/>
                        </w:rPr>
                        <w:delText>×</w:delText>
                      </w:r>
                      <w:r w:rsidRPr="001E0409" w:rsidDel="008304AF">
                        <w:rPr>
                          <w:sz w:val="20"/>
                          <w:szCs w:val="22"/>
                        </w:rPr>
                        <w:delText>1</w:delText>
                      </w:r>
                    </w:del>
                  </w:ins>
                </w:p>
              </w:tc>
            </w:tr>
            <w:tr w:rsidR="00D36E28" w:rsidRPr="001E0409" w:rsidDel="008304AF" w14:paraId="5C70FD5C" w14:textId="77777777" w:rsidTr="002C2138">
              <w:trPr>
                <w:jc w:val="center"/>
                <w:ins w:id="2166" w:author="Li Zhili" w:date="2022-02-28T16:40:00Z"/>
                <w:del w:id="2167" w:author="chen siyuan" w:date="2022-02-28T22:07:00Z"/>
              </w:trPr>
              <w:tc>
                <w:tcPr>
                  <w:tcW w:w="1154" w:type="dxa"/>
                  <w:shd w:val="clear" w:color="auto" w:fill="E2EFD9"/>
                </w:tcPr>
                <w:p w14:paraId="519C1584" w14:textId="07F6AD3C" w:rsidR="00AF7339" w:rsidRPr="001E0409" w:rsidDel="008304AF" w:rsidRDefault="00AF7339" w:rsidP="00AF7339">
                  <w:pPr>
                    <w:spacing w:line="312" w:lineRule="auto"/>
                    <w:jc w:val="center"/>
                    <w:rPr>
                      <w:ins w:id="2168" w:author="Li Zhili" w:date="2022-02-28T16:40:00Z"/>
                      <w:del w:id="2169" w:author="chen siyuan" w:date="2022-02-28T22:07:00Z"/>
                      <w:b/>
                      <w:bCs/>
                      <w:sz w:val="20"/>
                      <w:szCs w:val="22"/>
                    </w:rPr>
                  </w:pPr>
                  <w:ins w:id="2170" w:author="Li Zhili" w:date="2022-02-28T16:40:00Z">
                    <w:del w:id="2171" w:author="chen siyuan" w:date="2022-02-28T22:07:00Z">
                      <w:r w:rsidRPr="001E0409" w:rsidDel="008304AF">
                        <w:rPr>
                          <w:rFonts w:hint="eastAsia"/>
                          <w:b/>
                          <w:bCs/>
                          <w:sz w:val="20"/>
                          <w:szCs w:val="22"/>
                        </w:rPr>
                        <w:delText>圆血管</w:delText>
                      </w:r>
                    </w:del>
                  </w:ins>
                </w:p>
              </w:tc>
              <w:tc>
                <w:tcPr>
                  <w:tcW w:w="1651" w:type="dxa"/>
                  <w:shd w:val="clear" w:color="auto" w:fill="E2EFD9"/>
                </w:tcPr>
                <w:p w14:paraId="6BF24B1B" w14:textId="4D4EF1A9" w:rsidR="00AF7339" w:rsidRPr="001E0409" w:rsidDel="008304AF" w:rsidRDefault="00AF7339" w:rsidP="00AF7339">
                  <w:pPr>
                    <w:spacing w:line="312" w:lineRule="auto"/>
                    <w:jc w:val="center"/>
                    <w:rPr>
                      <w:ins w:id="2172" w:author="Li Zhili" w:date="2022-02-28T16:40:00Z"/>
                      <w:del w:id="2173" w:author="chen siyuan" w:date="2022-02-28T22:07:00Z"/>
                      <w:sz w:val="20"/>
                      <w:szCs w:val="22"/>
                    </w:rPr>
                  </w:pPr>
                  <w:ins w:id="2174" w:author="Li Zhili" w:date="2022-02-28T16:40:00Z">
                    <w:del w:id="2175" w:author="chen siyuan" w:date="2022-02-28T22:07:00Z">
                      <w:r w:rsidRPr="001E0409" w:rsidDel="008304AF">
                        <w:rPr>
                          <w:rFonts w:hint="eastAsia"/>
                          <w:sz w:val="20"/>
                          <w:szCs w:val="22"/>
                        </w:rPr>
                        <w:delText>连续</w:delText>
                      </w:r>
                      <w:r w:rsidRPr="001E0409" w:rsidDel="008304AF">
                        <w:rPr>
                          <w:sz w:val="20"/>
                          <w:szCs w:val="22"/>
                        </w:rPr>
                        <w:delText>2</w:delText>
                      </w:r>
                      <w:r w:rsidRPr="001E0409" w:rsidDel="008304AF">
                        <w:rPr>
                          <w:rFonts w:hint="eastAsia"/>
                          <w:sz w:val="20"/>
                          <w:szCs w:val="22"/>
                        </w:rPr>
                        <w:delText>块</w:delText>
                      </w:r>
                      <w:r w:rsidRPr="001E0409" w:rsidDel="008304AF">
                        <w:rPr>
                          <w:sz w:val="20"/>
                          <w:szCs w:val="22"/>
                        </w:rPr>
                        <w:delText xml:space="preserve"> × 1</w:delText>
                      </w:r>
                    </w:del>
                  </w:ins>
                </w:p>
              </w:tc>
              <w:tc>
                <w:tcPr>
                  <w:tcW w:w="2419" w:type="dxa"/>
                  <w:shd w:val="clear" w:color="auto" w:fill="E2EFD9"/>
                </w:tcPr>
                <w:p w14:paraId="49384910" w14:textId="78315F14" w:rsidR="00AF7339" w:rsidRPr="001E0409" w:rsidDel="008304AF" w:rsidRDefault="00AF7339" w:rsidP="00AF7339">
                  <w:pPr>
                    <w:spacing w:line="312" w:lineRule="auto"/>
                    <w:jc w:val="center"/>
                    <w:rPr>
                      <w:ins w:id="2176" w:author="Li Zhili" w:date="2022-02-28T16:40:00Z"/>
                      <w:del w:id="2177" w:author="chen siyuan" w:date="2022-02-28T22:07:00Z"/>
                      <w:sz w:val="20"/>
                      <w:szCs w:val="22"/>
                    </w:rPr>
                  </w:pPr>
                  <w:ins w:id="2178" w:author="Li Zhili" w:date="2022-02-28T16:40:00Z">
                    <w:del w:id="2179" w:author="chen siyuan" w:date="2022-02-28T22:07:00Z">
                      <w:r w:rsidRPr="001E0409" w:rsidDel="008304AF">
                        <w:rPr>
                          <w:sz w:val="20"/>
                          <w:szCs w:val="22"/>
                        </w:rPr>
                        <w:delText>(1972</w:delText>
                      </w:r>
                      <w:r w:rsidRPr="001E0409" w:rsidDel="008304AF">
                        <w:rPr>
                          <w:rFonts w:hint="eastAsia"/>
                          <w:sz w:val="20"/>
                          <w:szCs w:val="22"/>
                        </w:rPr>
                        <w:delText>×</w:delText>
                      </w:r>
                      <w:r w:rsidRPr="001E0409" w:rsidDel="008304AF">
                        <w:rPr>
                          <w:sz w:val="20"/>
                          <w:szCs w:val="22"/>
                        </w:rPr>
                        <w:delText>1972</w:delText>
                      </w:r>
                      <w:r w:rsidRPr="001E0409" w:rsidDel="008304AF">
                        <w:rPr>
                          <w:rFonts w:hint="eastAsia"/>
                          <w:sz w:val="20"/>
                          <w:szCs w:val="22"/>
                        </w:rPr>
                        <w:delText>×</w:delText>
                      </w:r>
                      <w:r w:rsidRPr="001E0409" w:rsidDel="008304AF">
                        <w:rPr>
                          <w:sz w:val="20"/>
                          <w:szCs w:val="22"/>
                        </w:rPr>
                        <w:delText>64)</w:delText>
                      </w:r>
                      <w:r w:rsidRPr="001E0409" w:rsidDel="008304AF">
                        <w:rPr>
                          <w:rFonts w:hint="eastAsia"/>
                          <w:sz w:val="20"/>
                          <w:szCs w:val="22"/>
                        </w:rPr>
                        <w:delText>×</w:delText>
                      </w:r>
                      <w:r w:rsidRPr="001E0409" w:rsidDel="008304AF">
                        <w:rPr>
                          <w:sz w:val="20"/>
                          <w:szCs w:val="22"/>
                        </w:rPr>
                        <w:delText>1</w:delText>
                      </w:r>
                    </w:del>
                  </w:ins>
                </w:p>
              </w:tc>
            </w:tr>
            <w:tr w:rsidR="00D36E28" w:rsidRPr="001E0409" w:rsidDel="008304AF" w14:paraId="75B49506" w14:textId="77777777" w:rsidTr="002C2138">
              <w:trPr>
                <w:jc w:val="center"/>
                <w:ins w:id="2180" w:author="Li Zhili" w:date="2022-02-28T16:40:00Z"/>
                <w:del w:id="2181" w:author="chen siyuan" w:date="2022-02-28T22:07:00Z"/>
              </w:trPr>
              <w:tc>
                <w:tcPr>
                  <w:tcW w:w="1154" w:type="dxa"/>
                  <w:shd w:val="clear" w:color="auto" w:fill="auto"/>
                </w:tcPr>
                <w:p w14:paraId="3581C7F2" w14:textId="60443EB2" w:rsidR="00AF7339" w:rsidRPr="001E0409" w:rsidDel="008304AF" w:rsidRDefault="00AF7339" w:rsidP="00AF7339">
                  <w:pPr>
                    <w:spacing w:line="312" w:lineRule="auto"/>
                    <w:jc w:val="center"/>
                    <w:rPr>
                      <w:ins w:id="2182" w:author="Li Zhili" w:date="2022-02-28T16:40:00Z"/>
                      <w:del w:id="2183" w:author="chen siyuan" w:date="2022-02-28T22:07:00Z"/>
                      <w:b/>
                      <w:bCs/>
                      <w:sz w:val="20"/>
                      <w:szCs w:val="22"/>
                    </w:rPr>
                  </w:pPr>
                  <w:ins w:id="2184" w:author="Li Zhili" w:date="2022-02-28T16:40:00Z">
                    <w:del w:id="2185" w:author="chen siyuan" w:date="2022-02-28T22:07:00Z">
                      <w:r w:rsidRPr="001E0409" w:rsidDel="008304AF">
                        <w:rPr>
                          <w:rFonts w:hint="eastAsia"/>
                          <w:b/>
                          <w:bCs/>
                          <w:sz w:val="20"/>
                          <w:szCs w:val="22"/>
                        </w:rPr>
                        <w:delText>相似块</w:delText>
                      </w:r>
                    </w:del>
                  </w:ins>
                </w:p>
              </w:tc>
              <w:tc>
                <w:tcPr>
                  <w:tcW w:w="1651" w:type="dxa"/>
                  <w:shd w:val="clear" w:color="auto" w:fill="auto"/>
                </w:tcPr>
                <w:p w14:paraId="4EE04F47" w14:textId="30761CEC" w:rsidR="00AF7339" w:rsidRPr="001E0409" w:rsidDel="008304AF" w:rsidRDefault="00AF7339" w:rsidP="00AF7339">
                  <w:pPr>
                    <w:spacing w:line="312" w:lineRule="auto"/>
                    <w:jc w:val="center"/>
                    <w:rPr>
                      <w:ins w:id="2186" w:author="Li Zhili" w:date="2022-02-28T16:40:00Z"/>
                      <w:del w:id="2187" w:author="chen siyuan" w:date="2022-02-28T22:07:00Z"/>
                      <w:sz w:val="20"/>
                      <w:szCs w:val="22"/>
                    </w:rPr>
                  </w:pPr>
                  <w:ins w:id="2188" w:author="Li Zhili" w:date="2022-02-28T16:40:00Z">
                    <w:del w:id="2189" w:author="chen siyuan" w:date="2022-02-28T22:07:00Z">
                      <w:r w:rsidRPr="001E0409" w:rsidDel="008304AF">
                        <w:rPr>
                          <w:rFonts w:hint="eastAsia"/>
                          <w:sz w:val="20"/>
                          <w:szCs w:val="22"/>
                        </w:rPr>
                        <w:delText>不连续的</w:delText>
                      </w:r>
                      <w:r w:rsidRPr="001E0409" w:rsidDel="008304AF">
                        <w:rPr>
                          <w:sz w:val="20"/>
                          <w:szCs w:val="22"/>
                        </w:rPr>
                        <w:delText>4</w:delText>
                      </w:r>
                      <w:r w:rsidRPr="001E0409" w:rsidDel="008304AF">
                        <w:rPr>
                          <w:rFonts w:hint="eastAsia"/>
                          <w:sz w:val="20"/>
                          <w:szCs w:val="22"/>
                        </w:rPr>
                        <w:delText>块</w:delText>
                      </w:r>
                    </w:del>
                  </w:ins>
                </w:p>
              </w:tc>
              <w:tc>
                <w:tcPr>
                  <w:tcW w:w="2419" w:type="dxa"/>
                </w:tcPr>
                <w:p w14:paraId="0E4E31C2" w14:textId="490C12B5" w:rsidR="00AF7339" w:rsidRPr="001E0409" w:rsidDel="008304AF" w:rsidRDefault="00AF7339" w:rsidP="00AF7339">
                  <w:pPr>
                    <w:spacing w:line="312" w:lineRule="auto"/>
                    <w:jc w:val="center"/>
                    <w:rPr>
                      <w:ins w:id="2190" w:author="Li Zhili" w:date="2022-02-28T16:40:00Z"/>
                      <w:del w:id="2191" w:author="chen siyuan" w:date="2022-02-28T22:07:00Z"/>
                      <w:sz w:val="20"/>
                      <w:szCs w:val="22"/>
                    </w:rPr>
                  </w:pPr>
                  <w:ins w:id="2192" w:author="Li Zhili" w:date="2022-02-28T16:40:00Z">
                    <w:del w:id="2193" w:author="chen siyuan" w:date="2022-02-28T22:07:00Z">
                      <w:r w:rsidRPr="001E0409" w:rsidDel="008304AF">
                        <w:rPr>
                          <w:sz w:val="20"/>
                          <w:szCs w:val="22"/>
                        </w:rPr>
                        <w:delText>(1972</w:delText>
                      </w:r>
                      <w:r w:rsidRPr="001E0409" w:rsidDel="008304AF">
                        <w:rPr>
                          <w:rFonts w:hint="eastAsia"/>
                          <w:sz w:val="20"/>
                          <w:szCs w:val="22"/>
                        </w:rPr>
                        <w:delText>×</w:delText>
                      </w:r>
                      <w:r w:rsidRPr="001E0409" w:rsidDel="008304AF">
                        <w:rPr>
                          <w:sz w:val="20"/>
                          <w:szCs w:val="22"/>
                        </w:rPr>
                        <w:delText>1972</w:delText>
                      </w:r>
                      <w:r w:rsidRPr="001E0409" w:rsidDel="008304AF">
                        <w:rPr>
                          <w:rFonts w:hint="eastAsia"/>
                          <w:sz w:val="20"/>
                          <w:szCs w:val="22"/>
                        </w:rPr>
                        <w:delText>×</w:delText>
                      </w:r>
                      <w:r w:rsidRPr="001E0409" w:rsidDel="008304AF">
                        <w:rPr>
                          <w:sz w:val="20"/>
                          <w:szCs w:val="22"/>
                        </w:rPr>
                        <w:delText>38)</w:delText>
                      </w:r>
                      <w:r w:rsidRPr="001E0409" w:rsidDel="008304AF">
                        <w:rPr>
                          <w:rFonts w:hint="eastAsia"/>
                          <w:sz w:val="20"/>
                          <w:szCs w:val="22"/>
                        </w:rPr>
                        <w:delText>×</w:delText>
                      </w:r>
                      <w:r w:rsidRPr="001E0409" w:rsidDel="008304AF">
                        <w:rPr>
                          <w:sz w:val="20"/>
                          <w:szCs w:val="22"/>
                        </w:rPr>
                        <w:delText>4</w:delText>
                      </w:r>
                    </w:del>
                  </w:ins>
                </w:p>
              </w:tc>
            </w:tr>
          </w:tbl>
          <w:p w14:paraId="7708AD14" w14:textId="70A91CF3" w:rsidR="00AF7339" w:rsidRPr="001E0409" w:rsidDel="001309B0" w:rsidRDefault="004F517A">
            <w:pPr>
              <w:spacing w:line="312" w:lineRule="auto"/>
              <w:ind w:firstLineChars="200" w:firstLine="420"/>
              <w:jc w:val="left"/>
              <w:rPr>
                <w:del w:id="2194" w:author="chen siyuan" w:date="2022-02-28T22:07:00Z"/>
              </w:rPr>
            </w:pPr>
            <w:ins w:id="2195" w:author="chen siyuan" w:date="2022-02-28T23:05:00Z">
              <w:r w:rsidRPr="001E0409">
                <w:rPr>
                  <w:rFonts w:hint="eastAsia"/>
                  <w:rPrChange w:id="2196" w:author="chen siyuan" w:date="2022-03-03T16:43:00Z">
                    <w:rPr>
                      <w:rFonts w:hint="eastAsia"/>
                      <w:highlight w:val="yellow"/>
                    </w:rPr>
                  </w:rPrChange>
                </w:rPr>
                <w:t>设置</w:t>
              </w:r>
            </w:ins>
            <w:ins w:id="2197" w:author="chen siyuan" w:date="2022-02-28T23:08:00Z">
              <w:r w:rsidR="00B370CB" w:rsidRPr="001E0409">
                <w:rPr>
                  <w:rPrChange w:id="2198" w:author="chen siyuan" w:date="2022-03-03T16:43:00Z">
                    <w:rPr>
                      <w:highlight w:val="yellow"/>
                    </w:rPr>
                  </w:rPrChange>
                </w:rPr>
                <w:t>150</w:t>
              </w:r>
              <w:r w:rsidR="00B370CB" w:rsidRPr="001E0409">
                <w:rPr>
                  <w:rFonts w:hint="eastAsia"/>
                  <w:rPrChange w:id="2199" w:author="chen siyuan" w:date="2022-03-03T16:43:00Z">
                    <w:rPr>
                      <w:rFonts w:hint="eastAsia"/>
                      <w:highlight w:val="yellow"/>
                    </w:rPr>
                  </w:rPrChange>
                </w:rPr>
                <w:t>个</w:t>
              </w:r>
              <w:r w:rsidR="00B370CB" w:rsidRPr="001E0409">
                <w:rPr>
                  <w:rPrChange w:id="2200" w:author="chen siyuan" w:date="2022-03-03T16:43:00Z">
                    <w:rPr>
                      <w:highlight w:val="yellow"/>
                    </w:rPr>
                  </w:rPrChange>
                </w:rPr>
                <w:t>epoch</w:t>
              </w:r>
              <w:r w:rsidR="00B370CB" w:rsidRPr="001E0409">
                <w:rPr>
                  <w:rFonts w:hint="eastAsia"/>
                  <w:rPrChange w:id="2201" w:author="chen siyuan" w:date="2022-03-03T16:43:00Z">
                    <w:rPr>
                      <w:rFonts w:hint="eastAsia"/>
                      <w:highlight w:val="yellow"/>
                    </w:rPr>
                  </w:rPrChange>
                </w:rPr>
                <w:t>，</w:t>
              </w:r>
            </w:ins>
            <w:ins w:id="2202" w:author="chen siyuan" w:date="2022-02-28T23:04:00Z">
              <w:r w:rsidR="00426CE0" w:rsidRPr="001E0409">
                <w:rPr>
                  <w:rFonts w:hint="eastAsia"/>
                  <w:rPrChange w:id="2203" w:author="chen siyuan" w:date="2022-03-03T16:43:00Z">
                    <w:rPr>
                      <w:rFonts w:hint="eastAsia"/>
                      <w:highlight w:val="yellow"/>
                    </w:rPr>
                  </w:rPrChange>
                </w:rPr>
                <w:t>初始学习率为</w:t>
              </w:r>
              <w:r w:rsidRPr="001E0409">
                <w:rPr>
                  <w:rPrChange w:id="2204" w:author="chen siyuan" w:date="2022-03-03T16:43:00Z">
                    <w:rPr>
                      <w:highlight w:val="yellow"/>
                    </w:rPr>
                  </w:rPrChange>
                </w:rPr>
                <w:t>0.00002</w:t>
              </w:r>
              <w:r w:rsidRPr="001E0409">
                <w:rPr>
                  <w:rFonts w:hint="eastAsia"/>
                  <w:rPrChange w:id="2205" w:author="chen siyuan" w:date="2022-03-03T16:43:00Z">
                    <w:rPr>
                      <w:rFonts w:hint="eastAsia"/>
                      <w:highlight w:val="yellow"/>
                    </w:rPr>
                  </w:rPrChange>
                </w:rPr>
                <w:t>，</w:t>
              </w:r>
            </w:ins>
            <w:ins w:id="2206" w:author="chen siyuan" w:date="2022-02-28T23:07:00Z">
              <w:r w:rsidRPr="001E0409">
                <w:rPr>
                  <w:rFonts w:hint="eastAsia"/>
                  <w:rPrChange w:id="2207" w:author="chen siyuan" w:date="2022-03-03T16:43:00Z">
                    <w:rPr>
                      <w:rFonts w:hint="eastAsia"/>
                      <w:highlight w:val="yellow"/>
                    </w:rPr>
                  </w:rPrChange>
                </w:rPr>
                <w:t>使用</w:t>
              </w:r>
              <w:r w:rsidRPr="001E0409">
                <w:rPr>
                  <w:rPrChange w:id="2208" w:author="chen siyuan" w:date="2022-03-03T16:43:00Z">
                    <w:rPr>
                      <w:highlight w:val="yellow"/>
                    </w:rPr>
                  </w:rPrChange>
                </w:rPr>
                <w:t>Adam</w:t>
              </w:r>
              <w:r w:rsidRPr="001E0409">
                <w:rPr>
                  <w:rFonts w:hint="eastAsia"/>
                  <w:rPrChange w:id="2209" w:author="chen siyuan" w:date="2022-03-03T16:43:00Z">
                    <w:rPr>
                      <w:rFonts w:hint="eastAsia"/>
                      <w:highlight w:val="yellow"/>
                    </w:rPr>
                  </w:rPrChange>
                </w:rPr>
                <w:t>优化器，</w:t>
              </w:r>
            </w:ins>
            <w:ins w:id="2210" w:author="chen siyuan" w:date="2022-02-28T23:06:00Z">
              <w:r w:rsidRPr="001E0409">
                <w:rPr>
                  <w:rFonts w:hint="eastAsia"/>
                  <w:rPrChange w:id="2211" w:author="chen siyuan" w:date="2022-03-03T16:43:00Z">
                    <w:rPr>
                      <w:rFonts w:hint="eastAsia"/>
                      <w:highlight w:val="yellow"/>
                    </w:rPr>
                  </w:rPrChange>
                </w:rPr>
                <w:t>学习率衰减策略为</w:t>
              </w:r>
            </w:ins>
            <w:ins w:id="2212" w:author="chen siyuan" w:date="2022-02-28T23:07:00Z">
              <w:r w:rsidRPr="001E0409">
                <w:rPr>
                  <w:rFonts w:hint="eastAsia"/>
                  <w:rPrChange w:id="2213" w:author="chen siyuan" w:date="2022-03-03T16:43:00Z">
                    <w:rPr>
                      <w:rFonts w:hint="eastAsia"/>
                      <w:highlight w:val="yellow"/>
                    </w:rPr>
                  </w:rPrChange>
                </w:rPr>
                <w:t>分阶段</w:t>
              </w:r>
              <w:r w:rsidR="002C121C" w:rsidRPr="001E0409">
                <w:rPr>
                  <w:rFonts w:hint="eastAsia"/>
                  <w:rPrChange w:id="2214" w:author="chen siyuan" w:date="2022-03-03T16:43:00Z">
                    <w:rPr>
                      <w:rFonts w:hint="eastAsia"/>
                      <w:highlight w:val="yellow"/>
                    </w:rPr>
                  </w:rPrChange>
                </w:rPr>
                <w:t>衰减（</w:t>
              </w:r>
              <w:r w:rsidR="002C121C" w:rsidRPr="001E0409">
                <w:t>MultiStepLR</w:t>
              </w:r>
              <w:r w:rsidR="002C121C" w:rsidRPr="001E0409">
                <w:rPr>
                  <w:rFonts w:hint="eastAsia"/>
                  <w:rPrChange w:id="2215" w:author="chen siyuan" w:date="2022-03-03T16:43:00Z">
                    <w:rPr>
                      <w:rFonts w:hint="eastAsia"/>
                      <w:highlight w:val="yellow"/>
                    </w:rPr>
                  </w:rPrChange>
                </w:rPr>
                <w:t>），</w:t>
              </w:r>
            </w:ins>
            <w:ins w:id="2216" w:author="chen siyuan" w:date="2022-02-28T23:08:00Z">
              <w:r w:rsidR="002E14E2" w:rsidRPr="001E0409">
                <w:rPr>
                  <w:rFonts w:hint="eastAsia"/>
                  <w:rPrChange w:id="2217" w:author="chen siyuan" w:date="2022-03-03T16:43:00Z">
                    <w:rPr>
                      <w:rFonts w:hint="eastAsia"/>
                      <w:highlight w:val="yellow"/>
                    </w:rPr>
                  </w:rPrChange>
                </w:rPr>
                <w:t>分别在第</w:t>
              </w:r>
              <w:r w:rsidR="002E14E2" w:rsidRPr="001E0409">
                <w:rPr>
                  <w:rPrChange w:id="2218" w:author="chen siyuan" w:date="2022-03-03T16:43:00Z">
                    <w:rPr>
                      <w:highlight w:val="yellow"/>
                    </w:rPr>
                  </w:rPrChange>
                </w:rPr>
                <w:t>10</w:t>
              </w:r>
              <w:r w:rsidR="002E14E2" w:rsidRPr="001E0409">
                <w:rPr>
                  <w:rFonts w:hint="eastAsia"/>
                  <w:rPrChange w:id="2219" w:author="chen siyuan" w:date="2022-03-03T16:43:00Z">
                    <w:rPr>
                      <w:rFonts w:hint="eastAsia"/>
                      <w:highlight w:val="yellow"/>
                    </w:rPr>
                  </w:rPrChange>
                </w:rPr>
                <w:t>、</w:t>
              </w:r>
              <w:r w:rsidR="002E14E2" w:rsidRPr="001E0409">
                <w:rPr>
                  <w:rPrChange w:id="2220" w:author="chen siyuan" w:date="2022-03-03T16:43:00Z">
                    <w:rPr>
                      <w:highlight w:val="yellow"/>
                    </w:rPr>
                  </w:rPrChange>
                </w:rPr>
                <w:t>30</w:t>
              </w:r>
              <w:r w:rsidR="002E14E2" w:rsidRPr="001E0409">
                <w:rPr>
                  <w:rFonts w:hint="eastAsia"/>
                  <w:rPrChange w:id="2221" w:author="chen siyuan" w:date="2022-03-03T16:43:00Z">
                    <w:rPr>
                      <w:rFonts w:hint="eastAsia"/>
                      <w:highlight w:val="yellow"/>
                    </w:rPr>
                  </w:rPrChange>
                </w:rPr>
                <w:t>、</w:t>
              </w:r>
              <w:r w:rsidR="002E14E2" w:rsidRPr="001E0409">
                <w:rPr>
                  <w:rPrChange w:id="2222" w:author="chen siyuan" w:date="2022-03-03T16:43:00Z">
                    <w:rPr>
                      <w:highlight w:val="yellow"/>
                    </w:rPr>
                  </w:rPrChange>
                </w:rPr>
                <w:t>60</w:t>
              </w:r>
              <w:r w:rsidR="002E14E2" w:rsidRPr="001E0409">
                <w:rPr>
                  <w:rFonts w:hint="eastAsia"/>
                  <w:rPrChange w:id="2223" w:author="chen siyuan" w:date="2022-03-03T16:43:00Z">
                    <w:rPr>
                      <w:rFonts w:hint="eastAsia"/>
                      <w:highlight w:val="yellow"/>
                    </w:rPr>
                  </w:rPrChange>
                </w:rPr>
                <w:t>、</w:t>
              </w:r>
              <w:r w:rsidR="002E14E2" w:rsidRPr="001E0409">
                <w:rPr>
                  <w:rPrChange w:id="2224" w:author="chen siyuan" w:date="2022-03-03T16:43:00Z">
                    <w:rPr>
                      <w:highlight w:val="yellow"/>
                    </w:rPr>
                  </w:rPrChange>
                </w:rPr>
                <w:t>1</w:t>
              </w:r>
            </w:ins>
            <w:ins w:id="2225" w:author="chen siyuan" w:date="2022-02-28T23:09:00Z">
              <w:r w:rsidR="002E14E2" w:rsidRPr="001E0409">
                <w:rPr>
                  <w:rPrChange w:id="2226" w:author="chen siyuan" w:date="2022-03-03T16:43:00Z">
                    <w:rPr>
                      <w:highlight w:val="yellow"/>
                    </w:rPr>
                  </w:rPrChange>
                </w:rPr>
                <w:t>10</w:t>
              </w:r>
              <w:r w:rsidR="002E14E2" w:rsidRPr="001E0409">
                <w:rPr>
                  <w:rFonts w:hint="eastAsia"/>
                  <w:rPrChange w:id="2227" w:author="chen siyuan" w:date="2022-03-03T16:43:00Z">
                    <w:rPr>
                      <w:rFonts w:hint="eastAsia"/>
                      <w:highlight w:val="yellow"/>
                    </w:rPr>
                  </w:rPrChange>
                </w:rPr>
                <w:t>个</w:t>
              </w:r>
              <w:r w:rsidR="002E14E2" w:rsidRPr="001E0409">
                <w:rPr>
                  <w:rPrChange w:id="2228" w:author="chen siyuan" w:date="2022-03-03T16:43:00Z">
                    <w:rPr>
                      <w:highlight w:val="yellow"/>
                    </w:rPr>
                  </w:rPrChange>
                </w:rPr>
                <w:t>epoch</w:t>
              </w:r>
              <w:r w:rsidR="002E14E2" w:rsidRPr="001E0409">
                <w:rPr>
                  <w:rFonts w:hint="eastAsia"/>
                  <w:rPrChange w:id="2229" w:author="chen siyuan" w:date="2022-03-03T16:43:00Z">
                    <w:rPr>
                      <w:rFonts w:hint="eastAsia"/>
                      <w:highlight w:val="yellow"/>
                    </w:rPr>
                  </w:rPrChange>
                </w:rPr>
                <w:t>处衰减</w:t>
              </w:r>
              <w:r w:rsidR="002E14E2" w:rsidRPr="001E0409">
                <w:rPr>
                  <w:rPrChange w:id="2230" w:author="chen siyuan" w:date="2022-03-03T16:43:00Z">
                    <w:rPr>
                      <w:highlight w:val="yellow"/>
                    </w:rPr>
                  </w:rPrChange>
                </w:rPr>
                <w:t>0.8</w:t>
              </w:r>
              <w:r w:rsidR="00B410A1" w:rsidRPr="001E0409">
                <w:rPr>
                  <w:rFonts w:hint="eastAsia"/>
                  <w:rPrChange w:id="2231" w:author="chen siyuan" w:date="2022-03-03T16:43:00Z">
                    <w:rPr>
                      <w:rFonts w:hint="eastAsia"/>
                      <w:highlight w:val="yellow"/>
                    </w:rPr>
                  </w:rPrChange>
                </w:rPr>
                <w:t>。</w:t>
              </w:r>
            </w:ins>
            <w:ins w:id="2232" w:author="chen siyuan" w:date="2022-02-28T23:05:00Z">
              <w:r w:rsidRPr="001E0409">
                <w:rPr>
                  <w:rFonts w:hint="eastAsia"/>
                  <w:rPrChange w:id="2233" w:author="chen siyuan" w:date="2022-03-03T16:43:00Z">
                    <w:rPr>
                      <w:rFonts w:hint="eastAsia"/>
                      <w:highlight w:val="yellow"/>
                    </w:rPr>
                  </w:rPrChange>
                </w:rPr>
                <w:t>损失函数为交叉熵损失，</w:t>
              </w:r>
            </w:ins>
            <w:ins w:id="2234" w:author="chen siyuan" w:date="2022-02-28T23:08:00Z">
              <w:r w:rsidR="00CD1962" w:rsidRPr="001E0409">
                <w:rPr>
                  <w:rFonts w:hint="eastAsia"/>
                  <w:rPrChange w:id="2235" w:author="chen siyuan" w:date="2022-03-03T16:43:00Z">
                    <w:rPr>
                      <w:rFonts w:hint="eastAsia"/>
                      <w:highlight w:val="yellow"/>
                    </w:rPr>
                  </w:rPrChange>
                </w:rPr>
                <w:t>评价</w:t>
              </w:r>
            </w:ins>
            <w:ins w:id="2236" w:author="chen siyuan" w:date="2022-02-28T23:05:00Z">
              <w:r w:rsidRPr="001E0409">
                <w:rPr>
                  <w:rFonts w:hint="eastAsia"/>
                  <w:rPrChange w:id="2237" w:author="chen siyuan" w:date="2022-03-03T16:43:00Z">
                    <w:rPr>
                      <w:rFonts w:hint="eastAsia"/>
                      <w:highlight w:val="yellow"/>
                    </w:rPr>
                  </w:rPrChange>
                </w:rPr>
                <w:t>指标为</w:t>
              </w:r>
              <w:r w:rsidRPr="001E0409">
                <w:rPr>
                  <w:rFonts w:hint="eastAsia"/>
                </w:rPr>
                <w:t>平均交并比（</w:t>
              </w:r>
              <w:r w:rsidRPr="001E0409">
                <w:t>MeanIoU</w:t>
              </w:r>
              <w:r w:rsidRPr="001E0409">
                <w:rPr>
                  <w:rFonts w:hint="eastAsia"/>
                </w:rPr>
                <w:t>）。</w:t>
              </w:r>
            </w:ins>
            <w:ins w:id="2238" w:author="chen siyuan" w:date="2022-02-28T23:20:00Z">
              <w:r w:rsidR="00D035A1" w:rsidRPr="001E0409">
                <w:rPr>
                  <w:rFonts w:hint="eastAsia"/>
                </w:rPr>
                <w:t>我们</w:t>
              </w:r>
            </w:ins>
            <w:ins w:id="2239" w:author="chen siyuan" w:date="2022-02-28T23:18:00Z">
              <w:r w:rsidR="00A67AD1" w:rsidRPr="001E0409">
                <w:rPr>
                  <w:rFonts w:hint="eastAsia"/>
                </w:rPr>
                <w:t>在输入网络前</w:t>
              </w:r>
            </w:ins>
            <w:ins w:id="2240" w:author="chen siyuan" w:date="2022-02-28T23:17:00Z">
              <w:r w:rsidR="00FF66DD" w:rsidRPr="001E0409">
                <w:rPr>
                  <w:rFonts w:hint="eastAsia"/>
                </w:rPr>
                <w:t>给</w:t>
              </w:r>
              <w:r w:rsidR="00FF66DD" w:rsidRPr="001E0409">
                <w:t>FAFB</w:t>
              </w:r>
              <w:r w:rsidR="00FF66DD" w:rsidRPr="001E0409">
                <w:rPr>
                  <w:rFonts w:hint="eastAsia"/>
                </w:rPr>
                <w:t>每个数据块的各个轴</w:t>
              </w:r>
            </w:ins>
            <w:ins w:id="2241" w:author="chen siyuan" w:date="2022-02-28T23:20:00Z">
              <w:r w:rsidR="00D035A1" w:rsidRPr="001E0409">
                <w:rPr>
                  <w:rFonts w:hint="eastAsia"/>
                </w:rPr>
                <w:t>施加了网络感受野大小</w:t>
              </w:r>
            </w:ins>
            <w:ins w:id="2242" w:author="chen siyuan" w:date="2022-03-03T16:33:00Z">
              <w:r w:rsidR="005C6C83" w:rsidRPr="001E0409">
                <w:t>[68</w:t>
              </w:r>
            </w:ins>
            <w:ins w:id="2243" w:author="chen siyuan" w:date="2022-03-03T16:34:00Z">
              <w:r w:rsidR="004B2D59" w:rsidRPr="001E0409">
                <w:t xml:space="preserve">, </w:t>
              </w:r>
            </w:ins>
            <w:ins w:id="2244" w:author="chen siyuan" w:date="2022-03-03T16:33:00Z">
              <w:r w:rsidR="005C6C83" w:rsidRPr="001E0409">
                <w:t>68</w:t>
              </w:r>
            </w:ins>
            <w:ins w:id="2245" w:author="chen siyuan" w:date="2022-03-03T16:34:00Z">
              <w:r w:rsidR="004B2D59" w:rsidRPr="001E0409">
                <w:t xml:space="preserve">, </w:t>
              </w:r>
            </w:ins>
            <w:ins w:id="2246" w:author="chen siyuan" w:date="2022-03-03T16:33:00Z">
              <w:r w:rsidR="00D1567A" w:rsidRPr="001E0409">
                <w:t>6</w:t>
              </w:r>
              <w:r w:rsidR="005C6C83" w:rsidRPr="001E0409">
                <w:t>]</w:t>
              </w:r>
            </w:ins>
            <w:ins w:id="2247" w:author="chen siyuan" w:date="2022-02-28T23:20:00Z">
              <w:r w:rsidR="00D035A1" w:rsidRPr="001E0409">
                <w:rPr>
                  <w:rFonts w:hint="eastAsia"/>
                </w:rPr>
                <w:t>的边缘镜像填充以减少实验误差</w:t>
              </w:r>
            </w:ins>
            <w:ins w:id="2248" w:author="chen siyuan" w:date="2022-02-28T23:19:00Z">
              <w:r w:rsidR="00766EF8" w:rsidRPr="001E0409">
                <w:rPr>
                  <w:rFonts w:hint="eastAsia"/>
                </w:rPr>
                <w:t>。</w:t>
              </w:r>
            </w:ins>
            <w:ins w:id="2249" w:author="chen siyuan" w:date="2022-02-28T23:26:00Z">
              <w:r w:rsidR="00B47568" w:rsidRPr="001E0409">
                <w:rPr>
                  <w:rFonts w:hint="eastAsia"/>
                </w:rPr>
                <w:t>网络输入由大小为</w:t>
              </w:r>
              <w:r w:rsidR="00B47568" w:rsidRPr="001E0409">
                <w:t>[200, 200</w:t>
              </w:r>
            </w:ins>
            <w:ins w:id="2250" w:author="chen siyuan" w:date="2022-03-03T16:34:00Z">
              <w:r w:rsidR="004B2D59" w:rsidRPr="001E0409">
                <w:t>, 16</w:t>
              </w:r>
            </w:ins>
            <w:ins w:id="2251" w:author="chen siyuan" w:date="2022-02-28T23:26:00Z">
              <w:r w:rsidR="00B47568" w:rsidRPr="001E0409">
                <w:t>]</w:t>
              </w:r>
              <w:r w:rsidR="00B47568" w:rsidRPr="001E0409">
                <w:rPr>
                  <w:rFonts w:hint="eastAsia"/>
                </w:rPr>
                <w:t>的滑动窗口读取，平移间隔为</w:t>
              </w:r>
              <w:r w:rsidR="00B47568" w:rsidRPr="001E0409">
                <w:t>[</w:t>
              </w:r>
            </w:ins>
            <w:ins w:id="2252" w:author="chen siyuan" w:date="2022-03-03T16:35:00Z">
              <w:r w:rsidR="00D83246" w:rsidRPr="001E0409">
                <w:t>68, 68, 6</w:t>
              </w:r>
            </w:ins>
            <w:ins w:id="2253" w:author="chen siyuan" w:date="2022-02-28T23:26:00Z">
              <w:r w:rsidR="00B47568" w:rsidRPr="001E0409">
                <w:t>]</w:t>
              </w:r>
              <w:r w:rsidR="00B47568" w:rsidRPr="001E0409">
                <w:rPr>
                  <w:rFonts w:hint="eastAsia"/>
                </w:rPr>
                <w:t>。这种</w:t>
              </w:r>
              <w:r w:rsidR="00B95417" w:rsidRPr="001E0409">
                <w:rPr>
                  <w:rFonts w:hint="eastAsia"/>
                </w:rPr>
                <w:t>输入</w:t>
              </w:r>
              <w:r w:rsidR="00B47568" w:rsidRPr="001E0409">
                <w:rPr>
                  <w:rFonts w:hint="eastAsia"/>
                </w:rPr>
                <w:t>方式会在一些</w:t>
              </w:r>
            </w:ins>
            <w:ins w:id="2254" w:author="chen siyuan" w:date="2022-02-28T23:24:00Z">
              <w:r w:rsidR="00F92C6A" w:rsidRPr="001E0409">
                <w:rPr>
                  <w:rFonts w:hint="eastAsia"/>
                </w:rPr>
                <w:t>位置</w:t>
              </w:r>
            </w:ins>
            <w:ins w:id="2255" w:author="chen siyuan" w:date="2022-02-28T23:26:00Z">
              <w:r w:rsidR="00B47568" w:rsidRPr="001E0409">
                <w:rPr>
                  <w:rFonts w:hint="eastAsia"/>
                </w:rPr>
                <w:t>产生</w:t>
              </w:r>
            </w:ins>
            <w:ins w:id="2256" w:author="chen siyuan" w:date="2022-02-28T23:24:00Z">
              <w:r w:rsidR="00F92C6A" w:rsidRPr="001E0409">
                <w:rPr>
                  <w:rFonts w:hint="eastAsia"/>
                </w:rPr>
                <w:t>多个概率值，</w:t>
              </w:r>
            </w:ins>
            <w:ins w:id="2257" w:author="chen siyuan" w:date="2022-02-28T23:21:00Z">
              <w:r w:rsidR="00973097" w:rsidRPr="001E0409">
                <w:rPr>
                  <w:rFonts w:hint="eastAsia"/>
                </w:rPr>
                <w:t>输出的概率图为各</w:t>
              </w:r>
            </w:ins>
            <w:ins w:id="2258" w:author="chen siyuan" w:date="2022-02-28T23:22:00Z">
              <w:r w:rsidR="00973097" w:rsidRPr="001E0409">
                <w:rPr>
                  <w:rFonts w:hint="eastAsia"/>
                </w:rPr>
                <w:t>概率的均值。</w:t>
              </w:r>
            </w:ins>
          </w:p>
          <w:p w14:paraId="189814DB" w14:textId="77777777" w:rsidR="001309B0" w:rsidRPr="001E0409" w:rsidRDefault="001309B0">
            <w:pPr>
              <w:spacing w:line="312" w:lineRule="auto"/>
              <w:ind w:firstLineChars="200" w:firstLine="420"/>
              <w:rPr>
                <w:ins w:id="2259" w:author="chen siyuan" w:date="2022-02-28T22:19:00Z"/>
              </w:rPr>
            </w:pPr>
          </w:p>
          <w:p w14:paraId="6A7397A1" w14:textId="31661FFE" w:rsidR="00AF7339" w:rsidRPr="001E0409" w:rsidDel="008304AF" w:rsidRDefault="00AF7339">
            <w:pPr>
              <w:spacing w:line="312" w:lineRule="auto"/>
              <w:ind w:firstLineChars="200" w:firstLine="420"/>
              <w:rPr>
                <w:ins w:id="2260" w:author="Li Zhili" w:date="2022-02-28T16:39:00Z"/>
                <w:del w:id="2261" w:author="chen siyuan" w:date="2022-02-28T22:07:00Z"/>
              </w:rPr>
            </w:pPr>
          </w:p>
          <w:p w14:paraId="56E53C53" w14:textId="35E62206" w:rsidR="00AF7339" w:rsidRPr="001E0409" w:rsidDel="008304AF" w:rsidRDefault="00AF7339">
            <w:pPr>
              <w:spacing w:line="312" w:lineRule="auto"/>
              <w:ind w:firstLineChars="200" w:firstLine="420"/>
              <w:rPr>
                <w:ins w:id="2262" w:author="Li Zhili" w:date="2022-02-28T16:39:00Z"/>
                <w:del w:id="2263" w:author="chen siyuan" w:date="2022-02-28T22:07:00Z"/>
              </w:rPr>
            </w:pPr>
          </w:p>
          <w:p w14:paraId="6F49E566" w14:textId="58B41659" w:rsidR="00AF7339" w:rsidRPr="001E0409" w:rsidDel="008304AF" w:rsidRDefault="00AF7339">
            <w:pPr>
              <w:spacing w:line="312" w:lineRule="auto"/>
              <w:ind w:firstLineChars="200" w:firstLine="420"/>
              <w:rPr>
                <w:ins w:id="2264" w:author="Li Zhili" w:date="2022-02-28T16:39:00Z"/>
                <w:del w:id="2265" w:author="chen siyuan" w:date="2022-02-28T22:07:00Z"/>
              </w:rPr>
            </w:pPr>
          </w:p>
          <w:p w14:paraId="717425DB" w14:textId="0FCA29D4" w:rsidR="00AF7339" w:rsidRPr="001E0409" w:rsidDel="008304AF" w:rsidRDefault="00AF7339">
            <w:pPr>
              <w:spacing w:line="312" w:lineRule="auto"/>
              <w:ind w:firstLineChars="200" w:firstLine="420"/>
              <w:rPr>
                <w:ins w:id="2266" w:author="Li Zhili" w:date="2022-02-28T16:39:00Z"/>
                <w:del w:id="2267" w:author="chen siyuan" w:date="2022-02-28T22:07:00Z"/>
              </w:rPr>
            </w:pPr>
          </w:p>
          <w:p w14:paraId="34D8C141" w14:textId="77777777" w:rsidR="00AF7339" w:rsidRPr="001E0409" w:rsidDel="00DA0FEF" w:rsidRDefault="00AF7339">
            <w:pPr>
              <w:spacing w:line="312" w:lineRule="auto"/>
              <w:ind w:firstLineChars="200" w:firstLine="420"/>
              <w:rPr>
                <w:ins w:id="2268" w:author="Li Zhili" w:date="2022-02-28T16:39:00Z"/>
                <w:del w:id="2269" w:author="chen siyuan" w:date="2022-02-28T22:16:00Z"/>
              </w:rPr>
            </w:pPr>
          </w:p>
          <w:p w14:paraId="17FF9F8E" w14:textId="0628F556" w:rsidR="00934D5C" w:rsidRPr="001E0409" w:rsidDel="00AF7339" w:rsidRDefault="00DC4ACB">
            <w:pPr>
              <w:spacing w:line="312" w:lineRule="auto"/>
              <w:ind w:firstLineChars="200" w:firstLine="420"/>
              <w:rPr>
                <w:ins w:id="2270" w:author="chen siyuan" w:date="2022-02-22T20:24:00Z"/>
                <w:del w:id="2271" w:author="Li Zhili" w:date="2022-02-28T16:41:00Z"/>
              </w:rPr>
              <w:pPrChange w:id="2272" w:author="chen siyuan" w:date="2022-02-28T23:31:00Z">
                <w:pPr>
                  <w:spacing w:line="312" w:lineRule="auto"/>
                </w:pPr>
              </w:pPrChange>
            </w:pPr>
            <w:ins w:id="2273" w:author="chen siyuan" w:date="2022-02-22T23:20:00Z">
              <w:r w:rsidRPr="001E0409">
                <w:rPr>
                  <w:rFonts w:hint="eastAsia"/>
                </w:rPr>
                <w:t>测试时采用四个通用的语义分割测试指标平均交并比、精确率、召回率、</w:t>
              </w:r>
              <w:r w:rsidRPr="001E0409">
                <w:t>F-score</w:t>
              </w:r>
              <w:r w:rsidRPr="001E0409">
                <w:rPr>
                  <w:rFonts w:hint="eastAsia"/>
                </w:rPr>
                <w:t>值以及平均耗时</w:t>
              </w:r>
              <w:r w:rsidRPr="001E0409">
                <w:t>T</w:t>
              </w:r>
              <w:r w:rsidRPr="001E0409">
                <w:rPr>
                  <w:vertAlign w:val="subscript"/>
                </w:rPr>
                <w:t>inference</w:t>
              </w:r>
              <w:r w:rsidRPr="001E0409">
                <w:rPr>
                  <w:rFonts w:hint="eastAsia"/>
                </w:rPr>
                <w:t>来验证方法的有效性。其中</w:t>
              </w:r>
            </w:ins>
            <w:ins w:id="2274" w:author="chen siyuan" w:date="2022-02-22T23:21:00Z">
              <w:r w:rsidR="00891A37" w:rsidRPr="001E0409">
                <w:rPr>
                  <w:rFonts w:hint="eastAsia"/>
                </w:rPr>
                <w:t>平均交并比（</w:t>
              </w:r>
              <w:r w:rsidR="00891A37" w:rsidRPr="001E0409">
                <w:t>MeanIoU</w:t>
              </w:r>
              <w:r w:rsidR="00891A37" w:rsidRPr="001E0409">
                <w:rPr>
                  <w:rFonts w:hint="eastAsia"/>
                </w:rPr>
                <w:t>）是语义分割的标准度量。其计算真实值和预测值集合的交并比，表示基于全局的评价</w:t>
              </w:r>
            </w:ins>
            <w:ins w:id="2275" w:author="chen siyuan" w:date="2022-02-22T23:20:00Z">
              <w:r w:rsidRPr="001E0409">
                <w:rPr>
                  <w:rFonts w:hint="eastAsia"/>
                </w:rPr>
                <w:t>。</w:t>
              </w:r>
            </w:ins>
            <w:ins w:id="2276" w:author="chen siyuan" w:date="2022-02-22T23:21:00Z">
              <w:r w:rsidR="009F5EFD" w:rsidRPr="001E0409">
                <w:rPr>
                  <w:rFonts w:hint="eastAsia"/>
                </w:rPr>
                <w:t>精确率（</w:t>
              </w:r>
              <w:r w:rsidR="009F5EFD" w:rsidRPr="001E0409">
                <w:t>Precision</w:t>
              </w:r>
              <w:r w:rsidR="009F5EFD" w:rsidRPr="001E0409">
                <w:rPr>
                  <w:rFonts w:hint="eastAsia"/>
                </w:rPr>
                <w:t>）从预测结果角度出发，描述了分割出来的正例有多少是准确的</w:t>
              </w:r>
              <w:r w:rsidR="00FA755D" w:rsidRPr="001E0409">
                <w:rPr>
                  <w:rFonts w:hint="eastAsia"/>
                </w:rPr>
                <w:t>。</w:t>
              </w:r>
            </w:ins>
            <w:ins w:id="2277" w:author="chen siyuan" w:date="2022-02-22T23:22:00Z">
              <w:r w:rsidR="00FA755D" w:rsidRPr="001E0409">
                <w:rPr>
                  <w:rFonts w:hint="eastAsia"/>
                </w:rPr>
                <w:t>召回率（</w:t>
              </w:r>
              <w:r w:rsidR="00FA755D" w:rsidRPr="001E0409">
                <w:t>Recall</w:t>
              </w:r>
              <w:r w:rsidR="00FA755D" w:rsidRPr="001E0409">
                <w:rPr>
                  <w:rFonts w:hint="eastAsia"/>
                </w:rPr>
                <w:t>）从真实值角度出发，描述了测试集中真实的正例有多少被预测出来。</w:t>
              </w:r>
              <w:r w:rsidR="00115122" w:rsidRPr="001E0409">
                <w:rPr>
                  <w:rFonts w:hint="eastAsia"/>
                </w:rPr>
                <w:t>而</w:t>
              </w:r>
              <w:r w:rsidR="00115122" w:rsidRPr="001E0409">
                <w:t>F-score</w:t>
              </w:r>
              <w:r w:rsidR="00115122" w:rsidRPr="001E0409">
                <w:rPr>
                  <w:rFonts w:hint="eastAsia"/>
                </w:rPr>
                <w:t>是查准率和查全率的一个加权平均。准确率和召回率互相影响，理想状态下追求两个都高，但是实际情况是两者相互</w:t>
              </w:r>
              <w:r w:rsidR="00115122" w:rsidRPr="001E0409">
                <w:t>“</w:t>
              </w:r>
              <w:r w:rsidR="00115122" w:rsidRPr="001E0409">
                <w:rPr>
                  <w:rFonts w:hint="eastAsia"/>
                </w:rPr>
                <w:t>制约</w:t>
              </w:r>
              <w:r w:rsidR="00115122" w:rsidRPr="001E0409">
                <w:t>”</w:t>
              </w:r>
              <w:r w:rsidR="00115122" w:rsidRPr="001E0409">
                <w:rPr>
                  <w:rFonts w:hint="eastAsia"/>
                </w:rPr>
                <w:t>，这样就需要综合考虑它们，最常见的方法就是</w:t>
              </w:r>
              <w:r w:rsidR="00115122" w:rsidRPr="001E0409">
                <w:t>F-score</w:t>
              </w:r>
              <w:r w:rsidR="00115122" w:rsidRPr="001E0409">
                <w:rPr>
                  <w:rFonts w:hint="eastAsia"/>
                </w:rPr>
                <w:t>。它能够较为全面地评价一个分割模型</w:t>
              </w:r>
            </w:ins>
            <w:ins w:id="2278" w:author="chen siyuan" w:date="2022-02-28T22:19:00Z">
              <w:r w:rsidR="00863C7D" w:rsidRPr="001E0409">
                <w:rPr>
                  <w:rFonts w:hint="eastAsia"/>
                </w:rPr>
                <w:t>。平均耗时的定义为平均每个块所需的测试时间</w:t>
              </w:r>
            </w:ins>
            <w:ins w:id="2279" w:author="chen siyuan" w:date="2022-02-22T23:22:00Z">
              <w:r w:rsidR="00115122" w:rsidRPr="001E0409">
                <w:rPr>
                  <w:rFonts w:hint="eastAsia"/>
                </w:rPr>
                <w:t>。</w:t>
              </w:r>
            </w:ins>
          </w:p>
          <w:p w14:paraId="4498BFA3" w14:textId="0EF7E02C" w:rsidR="00934D5C" w:rsidRPr="001E0409" w:rsidDel="00AF7339" w:rsidRDefault="00934D5C">
            <w:pPr>
              <w:pStyle w:val="a7"/>
              <w:spacing w:line="312" w:lineRule="auto"/>
              <w:ind w:firstLineChars="200" w:firstLine="420"/>
              <w:rPr>
                <w:ins w:id="2280" w:author="chen siyuan" w:date="2022-02-22T20:24:00Z"/>
                <w:del w:id="2281" w:author="Li Zhili" w:date="2022-02-28T16:40:00Z"/>
                <w:rFonts w:ascii="Times New Roman" w:hAnsi="Times New Roman"/>
                <w:sz w:val="21"/>
                <w:szCs w:val="24"/>
                <w:rPrChange w:id="2282" w:author="chen siyuan" w:date="2022-03-03T16:43:00Z">
                  <w:rPr>
                    <w:ins w:id="2283" w:author="chen siyuan" w:date="2022-02-22T20:24:00Z"/>
                    <w:del w:id="2284" w:author="Li Zhili" w:date="2022-02-28T16:40:00Z"/>
                    <w:rFonts w:ascii="Times New Roman" w:hAnsi="Times New Roman"/>
                    <w:sz w:val="18"/>
                    <w:szCs w:val="18"/>
                  </w:rPr>
                </w:rPrChange>
              </w:rPr>
              <w:pPrChange w:id="2285" w:author="chen siyuan" w:date="2022-02-28T23:31:00Z">
                <w:pPr>
                  <w:pStyle w:val="a7"/>
                  <w:spacing w:line="312" w:lineRule="auto"/>
                  <w:jc w:val="center"/>
                </w:pPr>
              </w:pPrChange>
            </w:pPr>
            <w:ins w:id="2286" w:author="chen siyuan" w:date="2022-02-22T20:24:00Z">
              <w:del w:id="2287" w:author="Li Zhili" w:date="2022-02-28T16:40:00Z">
                <w:r w:rsidRPr="001E0409" w:rsidDel="00AF7339">
                  <w:rPr>
                    <w:rFonts w:ascii="Times New Roman" w:hAnsi="Times New Roman" w:hint="eastAsia"/>
                    <w:sz w:val="21"/>
                    <w:szCs w:val="24"/>
                    <w:rPrChange w:id="2288" w:author="chen siyuan" w:date="2022-03-03T16:43:00Z">
                      <w:rPr>
                        <w:rFonts w:hint="eastAsia"/>
                        <w:sz w:val="18"/>
                        <w:szCs w:val="18"/>
                      </w:rPr>
                    </w:rPrChange>
                  </w:rPr>
                  <w:delText>表</w:delText>
                </w:r>
                <w:r w:rsidRPr="001E0409" w:rsidDel="00AF7339">
                  <w:rPr>
                    <w:rFonts w:ascii="Times New Roman" w:hAnsi="Times New Roman"/>
                    <w:sz w:val="21"/>
                    <w:szCs w:val="24"/>
                    <w:rPrChange w:id="2289" w:author="chen siyuan" w:date="2022-03-03T16:43:00Z">
                      <w:rPr>
                        <w:sz w:val="18"/>
                        <w:szCs w:val="18"/>
                      </w:rPr>
                    </w:rPrChange>
                  </w:rPr>
                  <w:delText xml:space="preserve"> </w:delText>
                </w:r>
                <w:r w:rsidRPr="001E0409" w:rsidDel="00AF7339">
                  <w:rPr>
                    <w:rFonts w:ascii="Times New Roman" w:hAnsi="Times New Roman"/>
                    <w:sz w:val="21"/>
                    <w:szCs w:val="24"/>
                    <w:rPrChange w:id="2290" w:author="chen siyuan" w:date="2022-03-03T16:43:00Z">
                      <w:rPr>
                        <w:sz w:val="18"/>
                        <w:szCs w:val="18"/>
                      </w:rPr>
                    </w:rPrChange>
                  </w:rPr>
                  <w:fldChar w:fldCharType="begin"/>
                </w:r>
                <w:r w:rsidRPr="001E0409" w:rsidDel="00AF7339">
                  <w:rPr>
                    <w:rFonts w:ascii="Times New Roman" w:hAnsi="Times New Roman"/>
                    <w:sz w:val="21"/>
                    <w:szCs w:val="24"/>
                    <w:rPrChange w:id="2291" w:author="chen siyuan" w:date="2022-03-03T16:43:00Z">
                      <w:rPr>
                        <w:sz w:val="18"/>
                        <w:szCs w:val="18"/>
                      </w:rPr>
                    </w:rPrChange>
                  </w:rPr>
                  <w:delInstrText xml:space="preserve"> SEQ </w:delInstrText>
                </w:r>
                <w:r w:rsidRPr="001E0409" w:rsidDel="00AF7339">
                  <w:rPr>
                    <w:rFonts w:ascii="Times New Roman" w:hAnsi="Times New Roman" w:hint="eastAsia"/>
                    <w:sz w:val="21"/>
                    <w:szCs w:val="24"/>
                    <w:rPrChange w:id="2292" w:author="chen siyuan" w:date="2022-03-03T16:43:00Z">
                      <w:rPr>
                        <w:rFonts w:hint="eastAsia"/>
                        <w:sz w:val="18"/>
                        <w:szCs w:val="18"/>
                      </w:rPr>
                    </w:rPrChange>
                  </w:rPr>
                  <w:delInstrText>表</w:delInstrText>
                </w:r>
                <w:r w:rsidRPr="001E0409" w:rsidDel="00AF7339">
                  <w:rPr>
                    <w:rFonts w:ascii="Times New Roman" w:hAnsi="Times New Roman"/>
                    <w:sz w:val="21"/>
                    <w:szCs w:val="24"/>
                    <w:rPrChange w:id="2293" w:author="chen siyuan" w:date="2022-03-03T16:43:00Z">
                      <w:rPr>
                        <w:sz w:val="18"/>
                        <w:szCs w:val="18"/>
                      </w:rPr>
                    </w:rPrChange>
                  </w:rPr>
                  <w:delInstrText xml:space="preserve"> \* ARABIC </w:delInstrText>
                </w:r>
                <w:r w:rsidRPr="001E0409" w:rsidDel="00AF7339">
                  <w:rPr>
                    <w:rFonts w:ascii="Times New Roman" w:hAnsi="Times New Roman"/>
                    <w:sz w:val="21"/>
                    <w:szCs w:val="24"/>
                    <w:rPrChange w:id="2294" w:author="chen siyuan" w:date="2022-03-03T16:43:00Z">
                      <w:rPr>
                        <w:sz w:val="18"/>
                        <w:szCs w:val="18"/>
                      </w:rPr>
                    </w:rPrChange>
                  </w:rPr>
                  <w:fldChar w:fldCharType="separate"/>
                </w:r>
                <w:r w:rsidRPr="001E0409" w:rsidDel="00AF7339">
                  <w:rPr>
                    <w:rFonts w:ascii="Times New Roman" w:hAnsi="Times New Roman"/>
                    <w:sz w:val="21"/>
                    <w:szCs w:val="24"/>
                    <w:rPrChange w:id="2295" w:author="chen siyuan" w:date="2022-03-03T16:43:00Z">
                      <w:rPr>
                        <w:noProof/>
                        <w:sz w:val="18"/>
                        <w:szCs w:val="18"/>
                      </w:rPr>
                    </w:rPrChange>
                  </w:rPr>
                  <w:delText>1</w:delText>
                </w:r>
                <w:r w:rsidRPr="001E0409" w:rsidDel="00AF7339">
                  <w:rPr>
                    <w:rFonts w:ascii="Times New Roman" w:hAnsi="Times New Roman"/>
                    <w:sz w:val="21"/>
                    <w:szCs w:val="24"/>
                    <w:rPrChange w:id="2296" w:author="chen siyuan" w:date="2022-03-03T16:43:00Z">
                      <w:rPr>
                        <w:sz w:val="18"/>
                        <w:szCs w:val="18"/>
                      </w:rPr>
                    </w:rPrChange>
                  </w:rPr>
                  <w:fldChar w:fldCharType="end"/>
                </w:r>
                <w:r w:rsidRPr="001E0409" w:rsidDel="00AF7339">
                  <w:rPr>
                    <w:rFonts w:ascii="Times New Roman" w:hAnsi="Times New Roman"/>
                    <w:sz w:val="21"/>
                    <w:szCs w:val="24"/>
                    <w:rPrChange w:id="2297" w:author="chen siyuan" w:date="2022-03-03T16:43:00Z">
                      <w:rPr>
                        <w:sz w:val="18"/>
                        <w:szCs w:val="18"/>
                      </w:rPr>
                    </w:rPrChange>
                  </w:rPr>
                  <w:delText xml:space="preserve">  </w:delText>
                </w:r>
                <w:r w:rsidRPr="001E0409" w:rsidDel="00AF7339">
                  <w:rPr>
                    <w:rFonts w:ascii="Times New Roman" w:hAnsi="Times New Roman" w:hint="eastAsia"/>
                    <w:sz w:val="21"/>
                    <w:szCs w:val="24"/>
                    <w:rPrChange w:id="2298" w:author="chen siyuan" w:date="2022-03-03T16:43:00Z">
                      <w:rPr>
                        <w:rFonts w:hint="eastAsia"/>
                        <w:sz w:val="18"/>
                        <w:szCs w:val="18"/>
                      </w:rPr>
                    </w:rPrChange>
                  </w:rPr>
                  <w:delText>标记数据块详情</w:delText>
                </w:r>
              </w:del>
            </w:ins>
          </w:p>
          <w:tbl>
            <w:tblPr>
              <w:tblW w:w="0" w:type="auto"/>
              <w:jc w:val="center"/>
              <w:tblBorders>
                <w:top w:val="single" w:sz="4" w:space="0" w:color="A8D08D"/>
                <w:bottom w:val="single" w:sz="4" w:space="0" w:color="A8D08D"/>
                <w:insideH w:val="single" w:sz="4" w:space="0" w:color="A8D08D"/>
              </w:tblBorders>
              <w:tblLayout w:type="fixed"/>
              <w:tblLook w:val="04A0" w:firstRow="1" w:lastRow="0" w:firstColumn="1" w:lastColumn="0" w:noHBand="0" w:noVBand="1"/>
            </w:tblPr>
            <w:tblGrid>
              <w:gridCol w:w="1154"/>
              <w:gridCol w:w="1651"/>
              <w:gridCol w:w="2419"/>
            </w:tblGrid>
            <w:tr w:rsidR="00D36E28" w:rsidRPr="001E0409" w:rsidDel="00AF7339" w14:paraId="2BC608E2" w14:textId="77777777" w:rsidTr="00934887">
              <w:trPr>
                <w:jc w:val="center"/>
                <w:ins w:id="2299" w:author="chen siyuan" w:date="2022-02-22T20:24:00Z"/>
                <w:del w:id="2300" w:author="Li Zhili" w:date="2022-02-28T16:40:00Z"/>
              </w:trPr>
              <w:tc>
                <w:tcPr>
                  <w:tcW w:w="1154" w:type="dxa"/>
                  <w:shd w:val="clear" w:color="auto" w:fill="auto"/>
                </w:tcPr>
                <w:p w14:paraId="32FC9AC5" w14:textId="30279532" w:rsidR="00934D5C" w:rsidRPr="001E0409" w:rsidDel="00AF7339" w:rsidRDefault="00934D5C">
                  <w:pPr>
                    <w:spacing w:line="312" w:lineRule="auto"/>
                    <w:ind w:firstLineChars="200" w:firstLine="420"/>
                    <w:rPr>
                      <w:ins w:id="2301" w:author="chen siyuan" w:date="2022-02-22T20:24:00Z"/>
                      <w:del w:id="2302" w:author="Li Zhili" w:date="2022-02-28T16:40:00Z"/>
                      <w:rPrChange w:id="2303" w:author="chen siyuan" w:date="2022-03-03T16:43:00Z">
                        <w:rPr>
                          <w:ins w:id="2304" w:author="chen siyuan" w:date="2022-02-22T20:24:00Z"/>
                          <w:del w:id="2305" w:author="Li Zhili" w:date="2022-02-28T16:40:00Z"/>
                          <w:b/>
                          <w:bCs/>
                        </w:rPr>
                      </w:rPrChange>
                    </w:rPr>
                    <w:pPrChange w:id="2306" w:author="chen siyuan" w:date="2022-02-28T23:31:00Z">
                      <w:pPr>
                        <w:spacing w:line="312" w:lineRule="auto"/>
                        <w:jc w:val="center"/>
                      </w:pPr>
                    </w:pPrChange>
                  </w:pPr>
                  <w:ins w:id="2307" w:author="chen siyuan" w:date="2022-02-22T20:24:00Z">
                    <w:del w:id="2308" w:author="Li Zhili" w:date="2022-02-28T16:40:00Z">
                      <w:r w:rsidRPr="001E0409" w:rsidDel="00AF7339">
                        <w:rPr>
                          <w:rFonts w:hint="eastAsia"/>
                          <w:rPrChange w:id="2309" w:author="chen siyuan" w:date="2022-03-03T16:43:00Z">
                            <w:rPr>
                              <w:rFonts w:hint="eastAsia"/>
                              <w:b/>
                              <w:bCs/>
                            </w:rPr>
                          </w:rPrChange>
                        </w:rPr>
                        <w:delText>数据特征</w:delText>
                      </w:r>
                    </w:del>
                  </w:ins>
                </w:p>
              </w:tc>
              <w:tc>
                <w:tcPr>
                  <w:tcW w:w="1651" w:type="dxa"/>
                  <w:shd w:val="clear" w:color="auto" w:fill="auto"/>
                </w:tcPr>
                <w:p w14:paraId="1FCA4724" w14:textId="261AD521" w:rsidR="00934D5C" w:rsidRPr="001E0409" w:rsidDel="00AF7339" w:rsidRDefault="00934D5C">
                  <w:pPr>
                    <w:spacing w:line="312" w:lineRule="auto"/>
                    <w:ind w:firstLineChars="200" w:firstLine="420"/>
                    <w:rPr>
                      <w:ins w:id="2310" w:author="chen siyuan" w:date="2022-02-22T20:24:00Z"/>
                      <w:del w:id="2311" w:author="Li Zhili" w:date="2022-02-28T16:40:00Z"/>
                      <w:rPrChange w:id="2312" w:author="chen siyuan" w:date="2022-03-03T16:43:00Z">
                        <w:rPr>
                          <w:ins w:id="2313" w:author="chen siyuan" w:date="2022-02-22T20:24:00Z"/>
                          <w:del w:id="2314" w:author="Li Zhili" w:date="2022-02-28T16:40:00Z"/>
                          <w:b/>
                          <w:bCs/>
                          <w:color w:val="FFFFFF"/>
                        </w:rPr>
                      </w:rPrChange>
                    </w:rPr>
                    <w:pPrChange w:id="2315" w:author="chen siyuan" w:date="2022-02-28T23:31:00Z">
                      <w:pPr>
                        <w:spacing w:line="312" w:lineRule="auto"/>
                        <w:jc w:val="center"/>
                      </w:pPr>
                    </w:pPrChange>
                  </w:pPr>
                  <w:ins w:id="2316" w:author="chen siyuan" w:date="2022-02-22T20:24:00Z">
                    <w:del w:id="2317" w:author="Li Zhili" w:date="2022-02-28T16:40:00Z">
                      <w:r w:rsidRPr="001E0409" w:rsidDel="00AF7339">
                        <w:rPr>
                          <w:rFonts w:hint="eastAsia"/>
                          <w:rPrChange w:id="2318" w:author="chen siyuan" w:date="2022-03-03T16:43:00Z">
                            <w:rPr>
                              <w:rFonts w:hint="eastAsia"/>
                              <w:b/>
                              <w:bCs/>
                            </w:rPr>
                          </w:rPrChange>
                        </w:rPr>
                        <w:delText>数据块个数</w:delText>
                      </w:r>
                    </w:del>
                  </w:ins>
                </w:p>
              </w:tc>
              <w:tc>
                <w:tcPr>
                  <w:tcW w:w="2419" w:type="dxa"/>
                </w:tcPr>
                <w:p w14:paraId="2E18062C" w14:textId="360141C3" w:rsidR="00934D5C" w:rsidRPr="001E0409" w:rsidDel="00AF7339" w:rsidRDefault="00934D5C">
                  <w:pPr>
                    <w:spacing w:line="312" w:lineRule="auto"/>
                    <w:ind w:firstLineChars="200" w:firstLine="420"/>
                    <w:rPr>
                      <w:ins w:id="2319" w:author="chen siyuan" w:date="2022-02-22T20:24:00Z"/>
                      <w:del w:id="2320" w:author="Li Zhili" w:date="2022-02-28T16:40:00Z"/>
                      <w:rPrChange w:id="2321" w:author="chen siyuan" w:date="2022-03-03T16:43:00Z">
                        <w:rPr>
                          <w:ins w:id="2322" w:author="chen siyuan" w:date="2022-02-22T20:24:00Z"/>
                          <w:del w:id="2323" w:author="Li Zhili" w:date="2022-02-28T16:40:00Z"/>
                          <w:b/>
                          <w:bCs/>
                          <w:color w:val="FF0000"/>
                        </w:rPr>
                      </w:rPrChange>
                    </w:rPr>
                    <w:pPrChange w:id="2324" w:author="chen siyuan" w:date="2022-02-28T23:31:00Z">
                      <w:pPr>
                        <w:spacing w:line="312" w:lineRule="auto"/>
                        <w:jc w:val="center"/>
                      </w:pPr>
                    </w:pPrChange>
                  </w:pPr>
                  <w:ins w:id="2325" w:author="chen siyuan" w:date="2022-02-22T20:24:00Z">
                    <w:del w:id="2326" w:author="Li Zhili" w:date="2022-02-28T16:40:00Z">
                      <w:r w:rsidRPr="001E0409" w:rsidDel="00AF7339">
                        <w:rPr>
                          <w:rFonts w:hint="eastAsia"/>
                          <w:rPrChange w:id="2327" w:author="chen siyuan" w:date="2022-03-03T16:43:00Z">
                            <w:rPr>
                              <w:rFonts w:hint="eastAsia"/>
                              <w:b/>
                              <w:bCs/>
                              <w:color w:val="FF0000"/>
                            </w:rPr>
                          </w:rPrChange>
                        </w:rPr>
                        <w:delText>数据大小</w:delText>
                      </w:r>
                    </w:del>
                  </w:ins>
                </w:p>
              </w:tc>
            </w:tr>
            <w:tr w:rsidR="00D36E28" w:rsidRPr="001E0409" w:rsidDel="00AF7339" w14:paraId="674F89C2" w14:textId="77777777" w:rsidTr="00934887">
              <w:trPr>
                <w:jc w:val="center"/>
                <w:ins w:id="2328" w:author="chen siyuan" w:date="2022-02-22T20:24:00Z"/>
                <w:del w:id="2329" w:author="Li Zhili" w:date="2022-02-28T16:40:00Z"/>
              </w:trPr>
              <w:tc>
                <w:tcPr>
                  <w:tcW w:w="1154" w:type="dxa"/>
                  <w:shd w:val="clear" w:color="auto" w:fill="E2EFD9"/>
                </w:tcPr>
                <w:p w14:paraId="399B26DA" w14:textId="587BCD3E" w:rsidR="00934D5C" w:rsidRPr="001E0409" w:rsidDel="00AF7339" w:rsidRDefault="00934D5C">
                  <w:pPr>
                    <w:spacing w:line="312" w:lineRule="auto"/>
                    <w:ind w:firstLineChars="200" w:firstLine="402"/>
                    <w:jc w:val="left"/>
                    <w:rPr>
                      <w:ins w:id="2330" w:author="chen siyuan" w:date="2022-02-22T20:24:00Z"/>
                      <w:del w:id="2331" w:author="Li Zhili" w:date="2022-02-28T16:40:00Z"/>
                      <w:b/>
                      <w:bCs/>
                      <w:sz w:val="20"/>
                      <w:szCs w:val="22"/>
                    </w:rPr>
                    <w:pPrChange w:id="2332" w:author="chen siyuan" w:date="2022-02-28T23:31:00Z">
                      <w:pPr>
                        <w:spacing w:line="312" w:lineRule="auto"/>
                        <w:jc w:val="center"/>
                      </w:pPr>
                    </w:pPrChange>
                  </w:pPr>
                  <w:ins w:id="2333" w:author="chen siyuan" w:date="2022-02-22T20:24:00Z">
                    <w:del w:id="2334" w:author="Li Zhili" w:date="2022-02-28T16:40:00Z">
                      <w:r w:rsidRPr="001E0409" w:rsidDel="00AF7339">
                        <w:rPr>
                          <w:rFonts w:hint="eastAsia"/>
                          <w:b/>
                          <w:bCs/>
                          <w:sz w:val="20"/>
                          <w:szCs w:val="22"/>
                        </w:rPr>
                        <w:delText>粗血管</w:delText>
                      </w:r>
                    </w:del>
                  </w:ins>
                </w:p>
              </w:tc>
              <w:tc>
                <w:tcPr>
                  <w:tcW w:w="1651" w:type="dxa"/>
                  <w:shd w:val="clear" w:color="auto" w:fill="E2EFD9"/>
                </w:tcPr>
                <w:p w14:paraId="102E5B0E" w14:textId="76B9B50F" w:rsidR="00934D5C" w:rsidRPr="001E0409" w:rsidDel="00AF7339" w:rsidRDefault="00934D5C">
                  <w:pPr>
                    <w:spacing w:line="312" w:lineRule="auto"/>
                    <w:ind w:firstLineChars="200" w:firstLine="400"/>
                    <w:jc w:val="left"/>
                    <w:rPr>
                      <w:ins w:id="2335" w:author="chen siyuan" w:date="2022-02-22T20:24:00Z"/>
                      <w:del w:id="2336" w:author="Li Zhili" w:date="2022-02-28T16:40:00Z"/>
                      <w:sz w:val="20"/>
                      <w:szCs w:val="22"/>
                    </w:rPr>
                    <w:pPrChange w:id="2337" w:author="chen siyuan" w:date="2022-02-28T23:31:00Z">
                      <w:pPr>
                        <w:spacing w:line="312" w:lineRule="auto"/>
                        <w:jc w:val="center"/>
                      </w:pPr>
                    </w:pPrChange>
                  </w:pPr>
                  <w:ins w:id="2338" w:author="chen siyuan" w:date="2022-02-22T20:24:00Z">
                    <w:del w:id="2339" w:author="Li Zhili" w:date="2022-02-28T16:40:00Z">
                      <w:r w:rsidRPr="001E0409" w:rsidDel="00AF7339">
                        <w:rPr>
                          <w:rFonts w:hint="eastAsia"/>
                          <w:sz w:val="20"/>
                          <w:szCs w:val="22"/>
                        </w:rPr>
                        <w:delText>连续</w:delText>
                      </w:r>
                      <w:r w:rsidRPr="001E0409" w:rsidDel="00AF7339">
                        <w:rPr>
                          <w:sz w:val="20"/>
                          <w:szCs w:val="22"/>
                        </w:rPr>
                        <w:delText>10</w:delText>
                      </w:r>
                      <w:r w:rsidRPr="001E0409" w:rsidDel="00AF7339">
                        <w:rPr>
                          <w:rFonts w:hint="eastAsia"/>
                          <w:sz w:val="20"/>
                          <w:szCs w:val="22"/>
                        </w:rPr>
                        <w:delText>块</w:delText>
                      </w:r>
                      <w:r w:rsidRPr="001E0409" w:rsidDel="00AF7339">
                        <w:rPr>
                          <w:sz w:val="20"/>
                          <w:szCs w:val="22"/>
                        </w:rPr>
                        <w:delText xml:space="preserve"> × 2</w:delText>
                      </w:r>
                    </w:del>
                  </w:ins>
                </w:p>
              </w:tc>
              <w:tc>
                <w:tcPr>
                  <w:tcW w:w="2419" w:type="dxa"/>
                  <w:shd w:val="clear" w:color="auto" w:fill="E2EFD9"/>
                </w:tcPr>
                <w:p w14:paraId="5D67E41A" w14:textId="73BDB2A0" w:rsidR="00934D5C" w:rsidRPr="001E0409" w:rsidDel="00AF7339" w:rsidRDefault="008B5C67">
                  <w:pPr>
                    <w:spacing w:line="312" w:lineRule="auto"/>
                    <w:ind w:firstLineChars="200" w:firstLine="400"/>
                    <w:jc w:val="left"/>
                    <w:rPr>
                      <w:ins w:id="2340" w:author="chen siyuan" w:date="2022-02-22T20:24:00Z"/>
                      <w:del w:id="2341" w:author="Li Zhili" w:date="2022-02-28T16:40:00Z"/>
                      <w:sz w:val="20"/>
                      <w:szCs w:val="22"/>
                    </w:rPr>
                    <w:pPrChange w:id="2342" w:author="chen siyuan" w:date="2022-02-28T23:31:00Z">
                      <w:pPr>
                        <w:spacing w:line="312" w:lineRule="auto"/>
                        <w:jc w:val="center"/>
                      </w:pPr>
                    </w:pPrChange>
                  </w:pPr>
                  <w:ins w:id="2343" w:author="chen siyuan" w:date="2022-02-22T23:18:00Z">
                    <w:del w:id="2344" w:author="Li Zhili" w:date="2022-02-28T16:40:00Z">
                      <w:r w:rsidRPr="001E0409" w:rsidDel="00AF7339">
                        <w:rPr>
                          <w:sz w:val="20"/>
                          <w:szCs w:val="22"/>
                        </w:rPr>
                        <w:delText>(</w:delText>
                      </w:r>
                    </w:del>
                  </w:ins>
                  <w:ins w:id="2345" w:author="chen siyuan" w:date="2022-02-22T23:13:00Z">
                    <w:del w:id="2346" w:author="Li Zhili" w:date="2022-02-28T16:40:00Z">
                      <w:r w:rsidR="00266D44" w:rsidRPr="001E0409" w:rsidDel="00AF7339">
                        <w:rPr>
                          <w:sz w:val="20"/>
                          <w:szCs w:val="22"/>
                        </w:rPr>
                        <w:delText>1972</w:delText>
                      </w:r>
                      <w:r w:rsidR="00266D44" w:rsidRPr="001E0409" w:rsidDel="00AF7339">
                        <w:rPr>
                          <w:rFonts w:hint="eastAsia"/>
                          <w:sz w:val="20"/>
                          <w:szCs w:val="22"/>
                        </w:rPr>
                        <w:delText>×</w:delText>
                      </w:r>
                    </w:del>
                  </w:ins>
                  <w:ins w:id="2347" w:author="chen siyuan" w:date="2022-02-22T23:14:00Z">
                    <w:del w:id="2348" w:author="Li Zhili" w:date="2022-02-28T16:40:00Z">
                      <w:r w:rsidR="00266D44" w:rsidRPr="001E0409" w:rsidDel="00AF7339">
                        <w:rPr>
                          <w:sz w:val="20"/>
                          <w:szCs w:val="22"/>
                        </w:rPr>
                        <w:delText>1972</w:delText>
                      </w:r>
                    </w:del>
                  </w:ins>
                  <w:ins w:id="2349" w:author="chen siyuan" w:date="2022-02-22T23:13:00Z">
                    <w:del w:id="2350" w:author="Li Zhili" w:date="2022-02-28T16:40:00Z">
                      <w:r w:rsidR="00266D44" w:rsidRPr="001E0409" w:rsidDel="00AF7339">
                        <w:rPr>
                          <w:rFonts w:hint="eastAsia"/>
                          <w:sz w:val="20"/>
                          <w:szCs w:val="22"/>
                        </w:rPr>
                        <w:delText>×</w:delText>
                      </w:r>
                    </w:del>
                  </w:ins>
                  <w:ins w:id="2351" w:author="chen siyuan" w:date="2022-02-22T23:17:00Z">
                    <w:del w:id="2352" w:author="Li Zhili" w:date="2022-02-28T16:40:00Z">
                      <w:r w:rsidR="00913A71" w:rsidRPr="001E0409" w:rsidDel="00AF7339">
                        <w:rPr>
                          <w:sz w:val="20"/>
                          <w:szCs w:val="22"/>
                        </w:rPr>
                        <w:delText>272</w:delText>
                      </w:r>
                    </w:del>
                  </w:ins>
                  <w:ins w:id="2353" w:author="chen siyuan" w:date="2022-02-22T23:18:00Z">
                    <w:del w:id="2354" w:author="Li Zhili" w:date="2022-02-28T16:40:00Z">
                      <w:r w:rsidRPr="001E0409" w:rsidDel="00AF7339">
                        <w:rPr>
                          <w:sz w:val="20"/>
                          <w:szCs w:val="22"/>
                        </w:rPr>
                        <w:delText>)</w:delText>
                      </w:r>
                    </w:del>
                  </w:ins>
                  <w:ins w:id="2355" w:author="chen siyuan" w:date="2022-02-22T23:17:00Z">
                    <w:del w:id="2356" w:author="Li Zhili" w:date="2022-02-28T16:40:00Z">
                      <w:r w:rsidR="00913A71" w:rsidRPr="001E0409" w:rsidDel="00AF7339">
                        <w:rPr>
                          <w:rFonts w:hint="eastAsia"/>
                          <w:sz w:val="20"/>
                          <w:szCs w:val="22"/>
                        </w:rPr>
                        <w:delText>×</w:delText>
                      </w:r>
                      <w:r w:rsidR="00913A71" w:rsidRPr="001E0409" w:rsidDel="00AF7339">
                        <w:rPr>
                          <w:sz w:val="20"/>
                          <w:szCs w:val="22"/>
                        </w:rPr>
                        <w:delText>2</w:delText>
                      </w:r>
                    </w:del>
                  </w:ins>
                </w:p>
              </w:tc>
            </w:tr>
            <w:tr w:rsidR="00D36E28" w:rsidRPr="001E0409" w:rsidDel="00AF7339" w14:paraId="7164D880" w14:textId="77777777" w:rsidTr="00934887">
              <w:trPr>
                <w:jc w:val="center"/>
                <w:ins w:id="2357" w:author="chen siyuan" w:date="2022-02-22T20:24:00Z"/>
                <w:del w:id="2358" w:author="Li Zhili" w:date="2022-02-28T16:40:00Z"/>
              </w:trPr>
              <w:tc>
                <w:tcPr>
                  <w:tcW w:w="1154" w:type="dxa"/>
                  <w:shd w:val="clear" w:color="auto" w:fill="auto"/>
                </w:tcPr>
                <w:p w14:paraId="1544687A" w14:textId="500FB02D" w:rsidR="00934D5C" w:rsidRPr="001E0409" w:rsidDel="00AF7339" w:rsidRDefault="00934D5C">
                  <w:pPr>
                    <w:spacing w:line="312" w:lineRule="auto"/>
                    <w:ind w:firstLineChars="200" w:firstLine="402"/>
                    <w:jc w:val="left"/>
                    <w:rPr>
                      <w:ins w:id="2359" w:author="chen siyuan" w:date="2022-02-22T20:24:00Z"/>
                      <w:del w:id="2360" w:author="Li Zhili" w:date="2022-02-28T16:40:00Z"/>
                      <w:b/>
                      <w:bCs/>
                      <w:sz w:val="20"/>
                      <w:szCs w:val="22"/>
                    </w:rPr>
                    <w:pPrChange w:id="2361" w:author="chen siyuan" w:date="2022-02-28T23:31:00Z">
                      <w:pPr>
                        <w:spacing w:line="312" w:lineRule="auto"/>
                        <w:jc w:val="center"/>
                      </w:pPr>
                    </w:pPrChange>
                  </w:pPr>
                  <w:ins w:id="2362" w:author="chen siyuan" w:date="2022-02-22T20:24:00Z">
                    <w:del w:id="2363" w:author="Li Zhili" w:date="2022-02-28T16:40:00Z">
                      <w:r w:rsidRPr="001E0409" w:rsidDel="00AF7339">
                        <w:rPr>
                          <w:rFonts w:hint="eastAsia"/>
                          <w:b/>
                          <w:bCs/>
                          <w:sz w:val="20"/>
                          <w:szCs w:val="22"/>
                        </w:rPr>
                        <w:delText>细血管</w:delText>
                      </w:r>
                    </w:del>
                  </w:ins>
                </w:p>
              </w:tc>
              <w:tc>
                <w:tcPr>
                  <w:tcW w:w="1651" w:type="dxa"/>
                  <w:shd w:val="clear" w:color="auto" w:fill="auto"/>
                </w:tcPr>
                <w:p w14:paraId="7C68BC99" w14:textId="1ED9CA25" w:rsidR="00934D5C" w:rsidRPr="001E0409" w:rsidDel="00AF7339" w:rsidRDefault="00934D5C">
                  <w:pPr>
                    <w:spacing w:line="312" w:lineRule="auto"/>
                    <w:ind w:firstLineChars="200" w:firstLine="400"/>
                    <w:jc w:val="left"/>
                    <w:rPr>
                      <w:ins w:id="2364" w:author="chen siyuan" w:date="2022-02-22T20:24:00Z"/>
                      <w:del w:id="2365" w:author="Li Zhili" w:date="2022-02-28T16:40:00Z"/>
                      <w:sz w:val="20"/>
                      <w:szCs w:val="22"/>
                    </w:rPr>
                    <w:pPrChange w:id="2366" w:author="chen siyuan" w:date="2022-02-28T23:31:00Z">
                      <w:pPr>
                        <w:spacing w:line="312" w:lineRule="auto"/>
                        <w:jc w:val="center"/>
                      </w:pPr>
                    </w:pPrChange>
                  </w:pPr>
                  <w:ins w:id="2367" w:author="chen siyuan" w:date="2022-02-22T20:24:00Z">
                    <w:del w:id="2368" w:author="Li Zhili" w:date="2022-02-28T16:40:00Z">
                      <w:r w:rsidRPr="001E0409" w:rsidDel="00AF7339">
                        <w:rPr>
                          <w:rFonts w:hint="eastAsia"/>
                          <w:sz w:val="20"/>
                          <w:szCs w:val="22"/>
                        </w:rPr>
                        <w:delText>连续</w:delText>
                      </w:r>
                      <w:r w:rsidRPr="001E0409" w:rsidDel="00AF7339">
                        <w:rPr>
                          <w:sz w:val="20"/>
                          <w:szCs w:val="22"/>
                        </w:rPr>
                        <w:delText>4</w:delText>
                      </w:r>
                      <w:r w:rsidRPr="001E0409" w:rsidDel="00AF7339">
                        <w:rPr>
                          <w:rFonts w:hint="eastAsia"/>
                          <w:sz w:val="20"/>
                          <w:szCs w:val="22"/>
                        </w:rPr>
                        <w:delText>块</w:delText>
                      </w:r>
                      <w:r w:rsidRPr="001E0409" w:rsidDel="00AF7339">
                        <w:rPr>
                          <w:sz w:val="20"/>
                          <w:szCs w:val="22"/>
                        </w:rPr>
                        <w:delText xml:space="preserve"> × 1</w:delText>
                      </w:r>
                    </w:del>
                  </w:ins>
                </w:p>
              </w:tc>
              <w:tc>
                <w:tcPr>
                  <w:tcW w:w="2419" w:type="dxa"/>
                </w:tcPr>
                <w:p w14:paraId="59184732" w14:textId="5A3BC013" w:rsidR="00934D5C" w:rsidRPr="001E0409" w:rsidDel="00AF7339" w:rsidRDefault="008B5C67">
                  <w:pPr>
                    <w:spacing w:line="312" w:lineRule="auto"/>
                    <w:ind w:firstLineChars="200" w:firstLine="400"/>
                    <w:jc w:val="left"/>
                    <w:rPr>
                      <w:ins w:id="2369" w:author="chen siyuan" w:date="2022-02-22T20:24:00Z"/>
                      <w:del w:id="2370" w:author="Li Zhili" w:date="2022-02-28T16:40:00Z"/>
                      <w:sz w:val="20"/>
                      <w:szCs w:val="22"/>
                    </w:rPr>
                    <w:pPrChange w:id="2371" w:author="chen siyuan" w:date="2022-02-28T23:31:00Z">
                      <w:pPr>
                        <w:spacing w:line="312" w:lineRule="auto"/>
                        <w:jc w:val="center"/>
                      </w:pPr>
                    </w:pPrChange>
                  </w:pPr>
                  <w:ins w:id="2372" w:author="chen siyuan" w:date="2022-02-22T23:18:00Z">
                    <w:del w:id="2373" w:author="Li Zhili" w:date="2022-02-28T16:40:00Z">
                      <w:r w:rsidRPr="001E0409" w:rsidDel="00AF7339">
                        <w:rPr>
                          <w:sz w:val="20"/>
                          <w:szCs w:val="22"/>
                        </w:rPr>
                        <w:delText>(</w:delText>
                      </w:r>
                    </w:del>
                  </w:ins>
                  <w:ins w:id="2374" w:author="chen siyuan" w:date="2022-02-22T23:16:00Z">
                    <w:del w:id="2375" w:author="Li Zhili" w:date="2022-02-28T16:40:00Z">
                      <w:r w:rsidR="00913A71" w:rsidRPr="001E0409" w:rsidDel="00AF7339">
                        <w:rPr>
                          <w:sz w:val="20"/>
                          <w:szCs w:val="22"/>
                        </w:rPr>
                        <w:delText>1972</w:delText>
                      </w:r>
                      <w:r w:rsidR="00913A71" w:rsidRPr="001E0409" w:rsidDel="00AF7339">
                        <w:rPr>
                          <w:rFonts w:hint="eastAsia"/>
                          <w:sz w:val="20"/>
                          <w:szCs w:val="22"/>
                        </w:rPr>
                        <w:delText>×</w:delText>
                      </w:r>
                      <w:r w:rsidR="00913A71" w:rsidRPr="001E0409" w:rsidDel="00AF7339">
                        <w:rPr>
                          <w:sz w:val="20"/>
                          <w:szCs w:val="22"/>
                        </w:rPr>
                        <w:delText>1972</w:delText>
                      </w:r>
                      <w:r w:rsidR="00913A71" w:rsidRPr="001E0409" w:rsidDel="00AF7339">
                        <w:rPr>
                          <w:rFonts w:hint="eastAsia"/>
                          <w:sz w:val="20"/>
                          <w:szCs w:val="22"/>
                        </w:rPr>
                        <w:delText>×</w:delText>
                      </w:r>
                    </w:del>
                  </w:ins>
                  <w:ins w:id="2376" w:author="chen siyuan" w:date="2022-02-22T23:17:00Z">
                    <w:del w:id="2377" w:author="Li Zhili" w:date="2022-02-28T16:40:00Z">
                      <w:r w:rsidR="00913A71" w:rsidRPr="001E0409" w:rsidDel="00AF7339">
                        <w:rPr>
                          <w:sz w:val="20"/>
                          <w:szCs w:val="22"/>
                        </w:rPr>
                        <w:delText>116</w:delText>
                      </w:r>
                    </w:del>
                  </w:ins>
                  <w:ins w:id="2378" w:author="chen siyuan" w:date="2022-02-22T23:19:00Z">
                    <w:del w:id="2379" w:author="Li Zhili" w:date="2022-02-28T16:40:00Z">
                      <w:r w:rsidRPr="001E0409" w:rsidDel="00AF7339">
                        <w:rPr>
                          <w:sz w:val="20"/>
                          <w:szCs w:val="22"/>
                        </w:rPr>
                        <w:delText>)</w:delText>
                      </w:r>
                    </w:del>
                  </w:ins>
                  <w:ins w:id="2380" w:author="chen siyuan" w:date="2022-02-22T23:18:00Z">
                    <w:del w:id="2381" w:author="Li Zhili" w:date="2022-02-28T16:40:00Z">
                      <w:r w:rsidR="00913A71" w:rsidRPr="001E0409" w:rsidDel="00AF7339">
                        <w:rPr>
                          <w:rFonts w:hint="eastAsia"/>
                          <w:sz w:val="20"/>
                          <w:szCs w:val="22"/>
                        </w:rPr>
                        <w:delText>×</w:delText>
                      </w:r>
                      <w:r w:rsidR="00913A71" w:rsidRPr="001E0409" w:rsidDel="00AF7339">
                        <w:rPr>
                          <w:sz w:val="20"/>
                          <w:szCs w:val="22"/>
                        </w:rPr>
                        <w:delText>1</w:delText>
                      </w:r>
                    </w:del>
                  </w:ins>
                </w:p>
              </w:tc>
            </w:tr>
            <w:tr w:rsidR="00D36E28" w:rsidRPr="001E0409" w:rsidDel="00AF7339" w14:paraId="44D29E76" w14:textId="77777777" w:rsidTr="00934887">
              <w:trPr>
                <w:jc w:val="center"/>
                <w:ins w:id="2382" w:author="chen siyuan" w:date="2022-02-22T20:24:00Z"/>
                <w:del w:id="2383" w:author="Li Zhili" w:date="2022-02-28T16:40:00Z"/>
              </w:trPr>
              <w:tc>
                <w:tcPr>
                  <w:tcW w:w="1154" w:type="dxa"/>
                  <w:shd w:val="clear" w:color="auto" w:fill="E2EFD9"/>
                </w:tcPr>
                <w:p w14:paraId="51BC1ADC" w14:textId="2E177806" w:rsidR="00934D5C" w:rsidRPr="001E0409" w:rsidDel="00AF7339" w:rsidRDefault="00934D5C">
                  <w:pPr>
                    <w:spacing w:line="312" w:lineRule="auto"/>
                    <w:ind w:firstLineChars="200" w:firstLine="402"/>
                    <w:jc w:val="left"/>
                    <w:rPr>
                      <w:ins w:id="2384" w:author="chen siyuan" w:date="2022-02-22T20:24:00Z"/>
                      <w:del w:id="2385" w:author="Li Zhili" w:date="2022-02-28T16:40:00Z"/>
                      <w:b/>
                      <w:bCs/>
                      <w:sz w:val="20"/>
                      <w:szCs w:val="22"/>
                    </w:rPr>
                    <w:pPrChange w:id="2386" w:author="chen siyuan" w:date="2022-02-28T23:31:00Z">
                      <w:pPr>
                        <w:spacing w:line="312" w:lineRule="auto"/>
                        <w:jc w:val="center"/>
                      </w:pPr>
                    </w:pPrChange>
                  </w:pPr>
                  <w:ins w:id="2387" w:author="chen siyuan" w:date="2022-02-22T20:24:00Z">
                    <w:del w:id="2388" w:author="Li Zhili" w:date="2022-02-28T16:40:00Z">
                      <w:r w:rsidRPr="001E0409" w:rsidDel="00AF7339">
                        <w:rPr>
                          <w:rFonts w:hint="eastAsia"/>
                          <w:b/>
                          <w:bCs/>
                          <w:sz w:val="20"/>
                          <w:szCs w:val="22"/>
                        </w:rPr>
                        <w:delText>圆血管</w:delText>
                      </w:r>
                    </w:del>
                  </w:ins>
                </w:p>
              </w:tc>
              <w:tc>
                <w:tcPr>
                  <w:tcW w:w="1651" w:type="dxa"/>
                  <w:shd w:val="clear" w:color="auto" w:fill="E2EFD9"/>
                </w:tcPr>
                <w:p w14:paraId="385F4C9A" w14:textId="607CFEBF" w:rsidR="00934D5C" w:rsidRPr="001E0409" w:rsidDel="00AF7339" w:rsidRDefault="00934D5C">
                  <w:pPr>
                    <w:spacing w:line="312" w:lineRule="auto"/>
                    <w:ind w:firstLineChars="200" w:firstLine="400"/>
                    <w:jc w:val="left"/>
                    <w:rPr>
                      <w:ins w:id="2389" w:author="chen siyuan" w:date="2022-02-22T20:24:00Z"/>
                      <w:del w:id="2390" w:author="Li Zhili" w:date="2022-02-28T16:40:00Z"/>
                      <w:sz w:val="20"/>
                      <w:szCs w:val="22"/>
                    </w:rPr>
                    <w:pPrChange w:id="2391" w:author="chen siyuan" w:date="2022-02-28T23:31:00Z">
                      <w:pPr>
                        <w:spacing w:line="312" w:lineRule="auto"/>
                        <w:jc w:val="center"/>
                      </w:pPr>
                    </w:pPrChange>
                  </w:pPr>
                  <w:ins w:id="2392" w:author="chen siyuan" w:date="2022-02-22T20:24:00Z">
                    <w:del w:id="2393" w:author="Li Zhili" w:date="2022-02-28T16:40:00Z">
                      <w:r w:rsidRPr="001E0409" w:rsidDel="00AF7339">
                        <w:rPr>
                          <w:rFonts w:hint="eastAsia"/>
                          <w:sz w:val="20"/>
                          <w:szCs w:val="22"/>
                        </w:rPr>
                        <w:delText>连续</w:delText>
                      </w:r>
                      <w:r w:rsidRPr="001E0409" w:rsidDel="00AF7339">
                        <w:rPr>
                          <w:sz w:val="20"/>
                          <w:szCs w:val="22"/>
                        </w:rPr>
                        <w:delText>2</w:delText>
                      </w:r>
                      <w:r w:rsidRPr="001E0409" w:rsidDel="00AF7339">
                        <w:rPr>
                          <w:rFonts w:hint="eastAsia"/>
                          <w:sz w:val="20"/>
                          <w:szCs w:val="22"/>
                        </w:rPr>
                        <w:delText>块</w:delText>
                      </w:r>
                      <w:r w:rsidRPr="001E0409" w:rsidDel="00AF7339">
                        <w:rPr>
                          <w:sz w:val="20"/>
                          <w:szCs w:val="22"/>
                        </w:rPr>
                        <w:delText xml:space="preserve"> × 1</w:delText>
                      </w:r>
                    </w:del>
                  </w:ins>
                </w:p>
              </w:tc>
              <w:tc>
                <w:tcPr>
                  <w:tcW w:w="2419" w:type="dxa"/>
                  <w:shd w:val="clear" w:color="auto" w:fill="E2EFD9"/>
                </w:tcPr>
                <w:p w14:paraId="3B0A9240" w14:textId="2A0F07AD" w:rsidR="00934D5C" w:rsidRPr="001E0409" w:rsidDel="00AF7339" w:rsidRDefault="008B5C67">
                  <w:pPr>
                    <w:spacing w:line="312" w:lineRule="auto"/>
                    <w:ind w:firstLineChars="200" w:firstLine="400"/>
                    <w:jc w:val="left"/>
                    <w:rPr>
                      <w:ins w:id="2394" w:author="chen siyuan" w:date="2022-02-22T20:24:00Z"/>
                      <w:del w:id="2395" w:author="Li Zhili" w:date="2022-02-28T16:40:00Z"/>
                      <w:sz w:val="20"/>
                      <w:szCs w:val="22"/>
                    </w:rPr>
                    <w:pPrChange w:id="2396" w:author="chen siyuan" w:date="2022-02-28T23:31:00Z">
                      <w:pPr>
                        <w:spacing w:line="312" w:lineRule="auto"/>
                        <w:jc w:val="center"/>
                      </w:pPr>
                    </w:pPrChange>
                  </w:pPr>
                  <w:ins w:id="2397" w:author="chen siyuan" w:date="2022-02-22T23:18:00Z">
                    <w:del w:id="2398" w:author="Li Zhili" w:date="2022-02-28T16:40:00Z">
                      <w:r w:rsidRPr="001E0409" w:rsidDel="00AF7339">
                        <w:rPr>
                          <w:sz w:val="20"/>
                          <w:szCs w:val="22"/>
                        </w:rPr>
                        <w:delText>(</w:delText>
                      </w:r>
                    </w:del>
                  </w:ins>
                  <w:ins w:id="2399" w:author="chen siyuan" w:date="2022-02-22T23:16:00Z">
                    <w:del w:id="2400" w:author="Li Zhili" w:date="2022-02-28T16:40:00Z">
                      <w:r w:rsidR="00913A71" w:rsidRPr="001E0409" w:rsidDel="00AF7339">
                        <w:rPr>
                          <w:sz w:val="20"/>
                          <w:szCs w:val="22"/>
                        </w:rPr>
                        <w:delText>1972</w:delText>
                      </w:r>
                      <w:r w:rsidR="00913A71" w:rsidRPr="001E0409" w:rsidDel="00AF7339">
                        <w:rPr>
                          <w:rFonts w:hint="eastAsia"/>
                          <w:sz w:val="20"/>
                          <w:szCs w:val="22"/>
                        </w:rPr>
                        <w:delText>×</w:delText>
                      </w:r>
                      <w:r w:rsidR="00913A71" w:rsidRPr="001E0409" w:rsidDel="00AF7339">
                        <w:rPr>
                          <w:sz w:val="20"/>
                          <w:szCs w:val="22"/>
                        </w:rPr>
                        <w:delText>1972</w:delText>
                      </w:r>
                      <w:r w:rsidR="00913A71" w:rsidRPr="001E0409" w:rsidDel="00AF7339">
                        <w:rPr>
                          <w:rFonts w:hint="eastAsia"/>
                          <w:sz w:val="20"/>
                          <w:szCs w:val="22"/>
                        </w:rPr>
                        <w:delText>×</w:delText>
                      </w:r>
                    </w:del>
                  </w:ins>
                  <w:ins w:id="2401" w:author="chen siyuan" w:date="2022-02-22T23:17:00Z">
                    <w:del w:id="2402" w:author="Li Zhili" w:date="2022-02-28T16:40:00Z">
                      <w:r w:rsidR="00913A71" w:rsidRPr="001E0409" w:rsidDel="00AF7339">
                        <w:rPr>
                          <w:sz w:val="20"/>
                          <w:szCs w:val="22"/>
                        </w:rPr>
                        <w:delText>64</w:delText>
                      </w:r>
                    </w:del>
                  </w:ins>
                  <w:ins w:id="2403" w:author="chen siyuan" w:date="2022-02-22T23:19:00Z">
                    <w:del w:id="2404" w:author="Li Zhili" w:date="2022-02-28T16:40:00Z">
                      <w:r w:rsidRPr="001E0409" w:rsidDel="00AF7339">
                        <w:rPr>
                          <w:sz w:val="20"/>
                          <w:szCs w:val="22"/>
                        </w:rPr>
                        <w:delText>)</w:delText>
                      </w:r>
                    </w:del>
                  </w:ins>
                  <w:ins w:id="2405" w:author="chen siyuan" w:date="2022-02-22T23:18:00Z">
                    <w:del w:id="2406" w:author="Li Zhili" w:date="2022-02-28T16:40:00Z">
                      <w:r w:rsidR="00913A71" w:rsidRPr="001E0409" w:rsidDel="00AF7339">
                        <w:rPr>
                          <w:rFonts w:hint="eastAsia"/>
                          <w:sz w:val="20"/>
                          <w:szCs w:val="22"/>
                        </w:rPr>
                        <w:delText>×</w:delText>
                      </w:r>
                      <w:r w:rsidR="00913A71" w:rsidRPr="001E0409" w:rsidDel="00AF7339">
                        <w:rPr>
                          <w:sz w:val="20"/>
                          <w:szCs w:val="22"/>
                        </w:rPr>
                        <w:delText>1</w:delText>
                      </w:r>
                    </w:del>
                  </w:ins>
                </w:p>
              </w:tc>
            </w:tr>
            <w:tr w:rsidR="00D36E28" w:rsidRPr="001E0409" w:rsidDel="00AF7339" w14:paraId="5F15E75D" w14:textId="77777777" w:rsidTr="00934887">
              <w:trPr>
                <w:jc w:val="center"/>
                <w:ins w:id="2407" w:author="chen siyuan" w:date="2022-02-22T20:24:00Z"/>
                <w:del w:id="2408" w:author="Li Zhili" w:date="2022-02-28T16:40:00Z"/>
              </w:trPr>
              <w:tc>
                <w:tcPr>
                  <w:tcW w:w="1154" w:type="dxa"/>
                  <w:shd w:val="clear" w:color="auto" w:fill="auto"/>
                </w:tcPr>
                <w:p w14:paraId="5FDFDE55" w14:textId="22A98E9C" w:rsidR="00934D5C" w:rsidRPr="001E0409" w:rsidDel="00AF7339" w:rsidRDefault="00934D5C">
                  <w:pPr>
                    <w:spacing w:line="312" w:lineRule="auto"/>
                    <w:ind w:firstLineChars="200" w:firstLine="402"/>
                    <w:jc w:val="left"/>
                    <w:rPr>
                      <w:ins w:id="2409" w:author="chen siyuan" w:date="2022-02-22T20:24:00Z"/>
                      <w:del w:id="2410" w:author="Li Zhili" w:date="2022-02-28T16:40:00Z"/>
                      <w:b/>
                      <w:bCs/>
                      <w:sz w:val="20"/>
                      <w:szCs w:val="22"/>
                    </w:rPr>
                    <w:pPrChange w:id="2411" w:author="chen siyuan" w:date="2022-02-28T23:31:00Z">
                      <w:pPr>
                        <w:spacing w:line="312" w:lineRule="auto"/>
                        <w:jc w:val="center"/>
                      </w:pPr>
                    </w:pPrChange>
                  </w:pPr>
                  <w:ins w:id="2412" w:author="chen siyuan" w:date="2022-02-22T20:24:00Z">
                    <w:del w:id="2413" w:author="Li Zhili" w:date="2022-02-28T16:40:00Z">
                      <w:r w:rsidRPr="001E0409" w:rsidDel="00AF7339">
                        <w:rPr>
                          <w:rFonts w:hint="eastAsia"/>
                          <w:b/>
                          <w:bCs/>
                          <w:sz w:val="20"/>
                          <w:szCs w:val="22"/>
                        </w:rPr>
                        <w:delText>相似块</w:delText>
                      </w:r>
                    </w:del>
                  </w:ins>
                </w:p>
              </w:tc>
              <w:tc>
                <w:tcPr>
                  <w:tcW w:w="1651" w:type="dxa"/>
                  <w:shd w:val="clear" w:color="auto" w:fill="auto"/>
                </w:tcPr>
                <w:p w14:paraId="2A615B71" w14:textId="7C7841A8" w:rsidR="00934D5C" w:rsidRPr="001E0409" w:rsidDel="00AF7339" w:rsidRDefault="00934D5C">
                  <w:pPr>
                    <w:spacing w:line="312" w:lineRule="auto"/>
                    <w:ind w:firstLineChars="200" w:firstLine="400"/>
                    <w:jc w:val="left"/>
                    <w:rPr>
                      <w:ins w:id="2414" w:author="chen siyuan" w:date="2022-02-22T20:24:00Z"/>
                      <w:del w:id="2415" w:author="Li Zhili" w:date="2022-02-28T16:40:00Z"/>
                      <w:sz w:val="20"/>
                      <w:szCs w:val="22"/>
                    </w:rPr>
                    <w:pPrChange w:id="2416" w:author="chen siyuan" w:date="2022-02-28T23:31:00Z">
                      <w:pPr>
                        <w:spacing w:line="312" w:lineRule="auto"/>
                        <w:jc w:val="center"/>
                      </w:pPr>
                    </w:pPrChange>
                  </w:pPr>
                  <w:ins w:id="2417" w:author="chen siyuan" w:date="2022-02-22T20:24:00Z">
                    <w:del w:id="2418" w:author="Li Zhili" w:date="2022-02-28T16:40:00Z">
                      <w:r w:rsidRPr="001E0409" w:rsidDel="00AF7339">
                        <w:rPr>
                          <w:rFonts w:hint="eastAsia"/>
                          <w:sz w:val="20"/>
                          <w:szCs w:val="22"/>
                        </w:rPr>
                        <w:delText>不连续的</w:delText>
                      </w:r>
                      <w:r w:rsidRPr="001E0409" w:rsidDel="00AF7339">
                        <w:rPr>
                          <w:sz w:val="20"/>
                          <w:szCs w:val="22"/>
                        </w:rPr>
                        <w:delText>4</w:delText>
                      </w:r>
                      <w:r w:rsidRPr="001E0409" w:rsidDel="00AF7339">
                        <w:rPr>
                          <w:rFonts w:hint="eastAsia"/>
                          <w:sz w:val="20"/>
                          <w:szCs w:val="22"/>
                        </w:rPr>
                        <w:delText>块</w:delText>
                      </w:r>
                    </w:del>
                  </w:ins>
                </w:p>
              </w:tc>
              <w:tc>
                <w:tcPr>
                  <w:tcW w:w="2419" w:type="dxa"/>
                </w:tcPr>
                <w:p w14:paraId="73FDBB7D" w14:textId="6D447FCD" w:rsidR="00934D5C" w:rsidRPr="001E0409" w:rsidDel="00AF7339" w:rsidRDefault="008B5C67">
                  <w:pPr>
                    <w:spacing w:line="312" w:lineRule="auto"/>
                    <w:ind w:firstLineChars="200" w:firstLine="400"/>
                    <w:jc w:val="left"/>
                    <w:rPr>
                      <w:ins w:id="2419" w:author="chen siyuan" w:date="2022-02-22T20:24:00Z"/>
                      <w:del w:id="2420" w:author="Li Zhili" w:date="2022-02-28T16:40:00Z"/>
                      <w:sz w:val="20"/>
                      <w:szCs w:val="22"/>
                    </w:rPr>
                    <w:pPrChange w:id="2421" w:author="chen siyuan" w:date="2022-02-28T23:31:00Z">
                      <w:pPr>
                        <w:spacing w:line="312" w:lineRule="auto"/>
                        <w:jc w:val="center"/>
                      </w:pPr>
                    </w:pPrChange>
                  </w:pPr>
                  <w:ins w:id="2422" w:author="chen siyuan" w:date="2022-02-22T23:18:00Z">
                    <w:del w:id="2423" w:author="Li Zhili" w:date="2022-02-28T16:40:00Z">
                      <w:r w:rsidRPr="001E0409" w:rsidDel="00AF7339">
                        <w:rPr>
                          <w:sz w:val="20"/>
                          <w:szCs w:val="22"/>
                        </w:rPr>
                        <w:delText>(</w:delText>
                      </w:r>
                    </w:del>
                  </w:ins>
                  <w:ins w:id="2424" w:author="chen siyuan" w:date="2022-02-22T23:16:00Z">
                    <w:del w:id="2425" w:author="Li Zhili" w:date="2022-02-28T16:40:00Z">
                      <w:r w:rsidR="00913A71" w:rsidRPr="001E0409" w:rsidDel="00AF7339">
                        <w:rPr>
                          <w:sz w:val="20"/>
                          <w:szCs w:val="22"/>
                        </w:rPr>
                        <w:delText>1972</w:delText>
                      </w:r>
                      <w:r w:rsidR="00913A71" w:rsidRPr="001E0409" w:rsidDel="00AF7339">
                        <w:rPr>
                          <w:rFonts w:hint="eastAsia"/>
                          <w:sz w:val="20"/>
                          <w:szCs w:val="22"/>
                        </w:rPr>
                        <w:delText>×</w:delText>
                      </w:r>
                      <w:r w:rsidR="00913A71" w:rsidRPr="001E0409" w:rsidDel="00AF7339">
                        <w:rPr>
                          <w:sz w:val="20"/>
                          <w:szCs w:val="22"/>
                        </w:rPr>
                        <w:delText>1972</w:delText>
                      </w:r>
                      <w:r w:rsidR="00913A71" w:rsidRPr="001E0409" w:rsidDel="00AF7339">
                        <w:rPr>
                          <w:rFonts w:hint="eastAsia"/>
                          <w:sz w:val="20"/>
                          <w:szCs w:val="22"/>
                        </w:rPr>
                        <w:delText>×</w:delText>
                      </w:r>
                    </w:del>
                  </w:ins>
                  <w:ins w:id="2426" w:author="chen siyuan" w:date="2022-02-22T23:17:00Z">
                    <w:del w:id="2427" w:author="Li Zhili" w:date="2022-02-28T16:40:00Z">
                      <w:r w:rsidR="00913A71" w:rsidRPr="001E0409" w:rsidDel="00AF7339">
                        <w:rPr>
                          <w:sz w:val="20"/>
                          <w:szCs w:val="22"/>
                        </w:rPr>
                        <w:delText>38</w:delText>
                      </w:r>
                    </w:del>
                  </w:ins>
                  <w:ins w:id="2428" w:author="chen siyuan" w:date="2022-02-22T23:19:00Z">
                    <w:del w:id="2429" w:author="Li Zhili" w:date="2022-02-28T16:40:00Z">
                      <w:r w:rsidRPr="001E0409" w:rsidDel="00AF7339">
                        <w:rPr>
                          <w:sz w:val="20"/>
                          <w:szCs w:val="22"/>
                        </w:rPr>
                        <w:delText>)</w:delText>
                      </w:r>
                    </w:del>
                  </w:ins>
                  <w:ins w:id="2430" w:author="chen siyuan" w:date="2022-02-22T23:18:00Z">
                    <w:del w:id="2431" w:author="Li Zhili" w:date="2022-02-28T16:40:00Z">
                      <w:r w:rsidR="00913A71" w:rsidRPr="001E0409" w:rsidDel="00AF7339">
                        <w:rPr>
                          <w:rFonts w:hint="eastAsia"/>
                          <w:sz w:val="20"/>
                          <w:szCs w:val="22"/>
                        </w:rPr>
                        <w:delText>×</w:delText>
                      </w:r>
                      <w:r w:rsidR="00913A71" w:rsidRPr="001E0409" w:rsidDel="00AF7339">
                        <w:rPr>
                          <w:sz w:val="20"/>
                          <w:szCs w:val="22"/>
                        </w:rPr>
                        <w:delText>4</w:delText>
                      </w:r>
                    </w:del>
                  </w:ins>
                </w:p>
              </w:tc>
            </w:tr>
          </w:tbl>
          <w:p w14:paraId="443C5B62" w14:textId="0D1E179E" w:rsidR="00B56676" w:rsidRPr="001E0409" w:rsidDel="00AF7339" w:rsidRDefault="008304AF">
            <w:pPr>
              <w:spacing w:before="156" w:line="312" w:lineRule="auto"/>
              <w:jc w:val="left"/>
              <w:rPr>
                <w:del w:id="2432" w:author="chen siyuan" w:date="2022-02-22T23:20:00Z"/>
                <w:b/>
                <w:bCs/>
                <w:rPrChange w:id="2433" w:author="chen siyuan" w:date="2022-03-03T16:43:00Z">
                  <w:rPr>
                    <w:del w:id="2434" w:author="chen siyuan" w:date="2022-02-22T23:20:00Z"/>
                  </w:rPr>
                </w:rPrChange>
              </w:rPr>
              <w:pPrChange w:id="2435" w:author="chen siyuan" w:date="2022-03-03T16:35:00Z">
                <w:pPr>
                  <w:spacing w:beforeLines="50" w:before="156" w:line="312" w:lineRule="auto"/>
                </w:pPr>
              </w:pPrChange>
            </w:pPr>
            <w:ins w:id="2436" w:author="chen siyuan" w:date="2022-02-28T22:07:00Z">
              <w:r w:rsidRPr="001E0409">
                <w:rPr>
                  <w:b/>
                  <w:bCs/>
                </w:rPr>
                <w:t xml:space="preserve">1.3 </w:t>
              </w:r>
              <w:r w:rsidRPr="001E0409">
                <w:rPr>
                  <w:rFonts w:hint="eastAsia"/>
                  <w:b/>
                  <w:bCs/>
                </w:rPr>
                <w:t>实验结果</w:t>
              </w:r>
            </w:ins>
            <w:del w:id="2437" w:author="chen siyuan" w:date="2022-02-22T23:20:00Z">
              <w:r w:rsidR="003777CA" w:rsidRPr="001E0409" w:rsidDel="00DC4ACB">
                <w:rPr>
                  <w:rFonts w:hint="eastAsia"/>
                </w:rPr>
                <w:delText>如</w:delText>
              </w:r>
              <w:r w:rsidR="003777CA" w:rsidRPr="001E0409" w:rsidDel="00DC4ACB">
                <w:delText>3.1.1</w:delText>
              </w:r>
              <w:r w:rsidR="003777CA" w:rsidRPr="001E0409" w:rsidDel="00DC4ACB">
                <w:rPr>
                  <w:rFonts w:hint="eastAsia"/>
                </w:rPr>
                <w:delText>节，</w:delText>
              </w:r>
              <w:r w:rsidR="007D0BE2" w:rsidRPr="001E0409" w:rsidDel="00DC4ACB">
                <w:rPr>
                  <w:rFonts w:hint="eastAsia"/>
                </w:rPr>
                <w:delText>果蝇全脑电镜数据集</w:delText>
              </w:r>
              <w:r w:rsidR="007D0BE2" w:rsidRPr="001E0409" w:rsidDel="00DC4ACB">
                <w:delText>FAFB</w:delText>
              </w:r>
              <w:r w:rsidR="007D0BE2" w:rsidRPr="001E0409" w:rsidDel="00DC4ACB">
                <w:rPr>
                  <w:rFonts w:hint="eastAsia"/>
                </w:rPr>
                <w:delText>经</w:delText>
              </w:r>
              <w:r w:rsidR="007402E6" w:rsidRPr="001E0409" w:rsidDel="00DC4ACB">
                <w:delText>4</w:delText>
              </w:r>
              <w:r w:rsidR="007402E6" w:rsidRPr="001E0409" w:rsidDel="00DC4ACB">
                <w:rPr>
                  <w:rFonts w:hint="eastAsia"/>
                </w:rPr>
                <w:delText>倍</w:delText>
              </w:r>
              <w:r w:rsidR="007D0BE2" w:rsidRPr="001E0409" w:rsidDel="00DC4ACB">
                <w:rPr>
                  <w:rFonts w:hint="eastAsia"/>
                </w:rPr>
                <w:delText>降采样和分块处理，共分出</w:delText>
              </w:r>
              <w:r w:rsidR="005726E4" w:rsidRPr="001E0409" w:rsidDel="00DC4ACB">
                <w:delText>46796</w:delText>
              </w:r>
              <w:r w:rsidR="007D0BE2" w:rsidRPr="001E0409" w:rsidDel="00DC4ACB">
                <w:rPr>
                  <w:rFonts w:hint="eastAsia"/>
                </w:rPr>
                <w:delText>个</w:delText>
              </w:r>
              <w:r w:rsidR="00643E3E" w:rsidRPr="001E0409" w:rsidDel="00DC4ACB">
                <w:rPr>
                  <w:rFonts w:hint="eastAsia"/>
                </w:rPr>
                <w:delText>三维图像</w:delText>
              </w:r>
              <w:r w:rsidR="007D0BE2" w:rsidRPr="001E0409" w:rsidDel="00DC4ACB">
                <w:rPr>
                  <w:rFonts w:hint="eastAsia"/>
                </w:rPr>
                <w:delText>块。</w:delText>
              </w:r>
              <w:r w:rsidR="00CD6FA0" w:rsidRPr="001E0409" w:rsidDel="00DC4ACB">
                <w:rPr>
                  <w:rFonts w:hint="eastAsia"/>
                </w:rPr>
                <w:delText>为训练血管分割网络，</w:delText>
              </w:r>
              <w:r w:rsidR="00180BEB" w:rsidRPr="001E0409" w:rsidDel="00DC4ACB">
                <w:rPr>
                  <w:rFonts w:hint="eastAsia"/>
                </w:rPr>
                <w:delText>我们</w:delText>
              </w:r>
              <w:r w:rsidR="00D8486D" w:rsidRPr="001E0409" w:rsidDel="00DC4ACB">
                <w:rPr>
                  <w:rFonts w:hint="eastAsia"/>
                </w:rPr>
                <w:delText>标注</w:delText>
              </w:r>
              <w:r w:rsidR="007D0BE2" w:rsidRPr="001E0409" w:rsidDel="00DC4ACB">
                <w:rPr>
                  <w:rFonts w:hint="eastAsia"/>
                </w:rPr>
                <w:delText>了</w:delText>
              </w:r>
              <w:r w:rsidR="007D0BE2" w:rsidRPr="001E0409" w:rsidDel="00DC4ACB">
                <w:delText>30</w:delText>
              </w:r>
              <w:r w:rsidR="007D0BE2" w:rsidRPr="001E0409" w:rsidDel="00DC4ACB">
                <w:rPr>
                  <w:rFonts w:hint="eastAsia"/>
                </w:rPr>
                <w:delText>个数据块</w:delText>
              </w:r>
              <w:r w:rsidR="00C57A7A" w:rsidRPr="001E0409" w:rsidDel="00DC4ACB">
                <w:rPr>
                  <w:rFonts w:hint="eastAsia"/>
                </w:rPr>
                <w:delText>（</w:delText>
              </w:r>
              <w:r w:rsidR="007D0BE2" w:rsidRPr="001E0409" w:rsidDel="00DC4ACB">
                <w:rPr>
                  <w:rFonts w:hint="eastAsia"/>
                </w:rPr>
                <w:delText>共</w:delText>
              </w:r>
              <w:r w:rsidR="007D0BE2" w:rsidRPr="001E0409" w:rsidDel="00DC4ACB">
                <w:delText xml:space="preserve"> 780</w:delText>
              </w:r>
              <w:r w:rsidR="007D0BE2" w:rsidRPr="001E0409" w:rsidDel="00DC4ACB">
                <w:rPr>
                  <w:rFonts w:hint="eastAsia"/>
                </w:rPr>
                <w:delText>张图像</w:delText>
              </w:r>
              <w:r w:rsidR="00C57A7A" w:rsidRPr="001E0409" w:rsidDel="00DC4ACB">
                <w:rPr>
                  <w:rFonts w:hint="eastAsia"/>
                </w:rPr>
                <w:delText>）</w:delText>
              </w:r>
              <w:r w:rsidR="007D0BE2" w:rsidRPr="001E0409" w:rsidDel="00DC4ACB">
                <w:rPr>
                  <w:rFonts w:hint="eastAsia"/>
                </w:rPr>
                <w:delText>作为训练数据集</w:delText>
              </w:r>
              <w:r w:rsidR="0044567C" w:rsidRPr="001E0409" w:rsidDel="00DC4ACB">
                <w:rPr>
                  <w:rFonts w:hint="eastAsia"/>
                </w:rPr>
                <w:delText>，</w:delText>
              </w:r>
              <w:r w:rsidR="00676B18" w:rsidRPr="001E0409" w:rsidDel="00DC4ACB">
                <w:rPr>
                  <w:rFonts w:hint="eastAsia"/>
                </w:rPr>
                <w:delText>包括</w:delText>
              </w:r>
              <w:r w:rsidR="007B43FE" w:rsidRPr="001E0409" w:rsidDel="00DC4ACB">
                <w:delText>75%</w:delText>
              </w:r>
              <w:r w:rsidR="00676B18" w:rsidRPr="001E0409" w:rsidDel="00DC4ACB">
                <w:rPr>
                  <w:rFonts w:hint="eastAsia"/>
                </w:rPr>
                <w:delText>的</w:delText>
              </w:r>
              <w:r w:rsidR="005C15C8" w:rsidRPr="001E0409" w:rsidDel="00DC4ACB">
                <w:rPr>
                  <w:rFonts w:hint="eastAsia"/>
                </w:rPr>
                <w:delText>训练集</w:delText>
              </w:r>
              <w:r w:rsidR="007B43FE" w:rsidRPr="001E0409" w:rsidDel="00DC4ACB">
                <w:rPr>
                  <w:rFonts w:hint="eastAsia"/>
                </w:rPr>
                <w:delText>，</w:delText>
              </w:r>
              <w:r w:rsidR="007B43FE" w:rsidRPr="001E0409" w:rsidDel="00DC4ACB">
                <w:delText>25%</w:delText>
              </w:r>
              <w:r w:rsidR="00676B18" w:rsidRPr="001E0409" w:rsidDel="00DC4ACB">
                <w:rPr>
                  <w:rFonts w:hint="eastAsia"/>
                </w:rPr>
                <w:delText>的</w:delText>
              </w:r>
              <w:r w:rsidR="005C15C8" w:rsidRPr="001E0409" w:rsidDel="00DC4ACB">
                <w:rPr>
                  <w:rFonts w:hint="eastAsia"/>
                </w:rPr>
                <w:delText>测试集</w:delText>
              </w:r>
              <w:r w:rsidR="00934289" w:rsidRPr="001E0409" w:rsidDel="00DC4ACB">
                <w:rPr>
                  <w:rFonts w:hint="eastAsia"/>
                </w:rPr>
                <w:delText>。</w:delText>
              </w:r>
              <w:r w:rsidR="004661A0" w:rsidRPr="001E0409" w:rsidDel="00DC4ACB">
                <w:rPr>
                  <w:rFonts w:hint="eastAsia"/>
                </w:rPr>
                <w:delText>如</w:delText>
              </w:r>
              <w:r w:rsidR="004661A0" w:rsidRPr="001E0409" w:rsidDel="00DC4ACB">
                <w:delText>3.1.</w:delText>
              </w:r>
              <w:r w:rsidR="001672C8" w:rsidRPr="001E0409" w:rsidDel="00DC4ACB">
                <w:delText>2</w:delText>
              </w:r>
              <w:r w:rsidR="008119A3" w:rsidRPr="001E0409" w:rsidDel="00DC4ACB">
                <w:rPr>
                  <w:rFonts w:hint="eastAsia"/>
                </w:rPr>
                <w:delText>节</w:delText>
              </w:r>
              <w:r w:rsidR="004661A0" w:rsidRPr="001E0409" w:rsidDel="00DC4ACB">
                <w:rPr>
                  <w:rFonts w:hint="eastAsia"/>
                </w:rPr>
                <w:delText>和</w:delText>
              </w:r>
              <w:r w:rsidR="004661A0" w:rsidRPr="001E0409" w:rsidDel="00DC4ACB">
                <w:delText>3.1.</w:delText>
              </w:r>
              <w:r w:rsidR="001672C8" w:rsidRPr="001E0409" w:rsidDel="00DC4ACB">
                <w:delText>3</w:delText>
              </w:r>
              <w:r w:rsidR="008119A3" w:rsidRPr="001E0409" w:rsidDel="00DC4ACB">
                <w:rPr>
                  <w:rFonts w:hint="eastAsia"/>
                </w:rPr>
                <w:delText>节</w:delText>
              </w:r>
              <w:r w:rsidR="004661A0" w:rsidRPr="001E0409" w:rsidDel="00DC4ACB">
                <w:rPr>
                  <w:rFonts w:hint="eastAsia"/>
                </w:rPr>
                <w:delText>，</w:delText>
              </w:r>
              <w:r w:rsidR="002B4DB8" w:rsidRPr="001E0409" w:rsidDel="00DC4ACB">
                <w:rPr>
                  <w:rFonts w:hint="eastAsia"/>
                </w:rPr>
                <w:delText>除了</w:delText>
              </w:r>
              <w:r w:rsidR="009301F2" w:rsidRPr="001E0409" w:rsidDel="00DC4ACB">
                <w:rPr>
                  <w:rFonts w:hint="eastAsia"/>
                </w:rPr>
                <w:delText>图像分割的代表方法</w:delText>
              </w:r>
              <w:r w:rsidR="009301F2" w:rsidRPr="001E0409" w:rsidDel="00DC4ACB">
                <w:delText>3D U-Net</w:delText>
              </w:r>
              <w:r w:rsidR="009301F2" w:rsidRPr="001E0409" w:rsidDel="00DC4ACB">
                <w:rPr>
                  <w:rFonts w:hint="eastAsia"/>
                </w:rPr>
                <w:delText>，</w:delText>
              </w:r>
              <w:r w:rsidR="004661A0" w:rsidRPr="001E0409" w:rsidDel="00DC4ACB">
                <w:rPr>
                  <w:rFonts w:hint="eastAsia"/>
                </w:rPr>
                <w:delText>我们</w:delText>
              </w:r>
              <w:r w:rsidR="009301F2" w:rsidRPr="001E0409" w:rsidDel="00DC4ACB">
                <w:rPr>
                  <w:rFonts w:hint="eastAsia"/>
                </w:rPr>
                <w:delText>还</w:delText>
              </w:r>
              <w:r w:rsidR="00CF668A" w:rsidRPr="001E0409" w:rsidDel="00DC4ACB">
                <w:rPr>
                  <w:rFonts w:hint="eastAsia"/>
                </w:rPr>
                <w:delText>训练了修正网络</w:delText>
              </w:r>
              <w:r w:rsidR="009301F2" w:rsidRPr="001E0409" w:rsidDel="00DC4ACB">
                <w:delText xml:space="preserve"> </w:delText>
              </w:r>
              <w:r w:rsidR="008B60A3" w:rsidRPr="001E0409" w:rsidDel="00DC4ACB">
                <w:delText>3D U-Net</w:delText>
              </w:r>
              <w:r w:rsidR="00534A86" w:rsidRPr="001E0409" w:rsidDel="00DC4ACB">
                <w:delText>-aniso</w:delText>
              </w:r>
              <w:r w:rsidR="0001281F" w:rsidRPr="001E0409" w:rsidDel="00DC4ACB">
                <w:rPr>
                  <w:rFonts w:hint="eastAsia"/>
                </w:rPr>
                <w:delText>。</w:delText>
              </w:r>
              <w:r w:rsidR="00FC2703" w:rsidRPr="001E0409" w:rsidDel="00DC4ACB">
                <w:rPr>
                  <w:rFonts w:hint="eastAsia"/>
                </w:rPr>
                <w:delText>接着对测试数据集进行量化测试，来验证我们设计方法的有效性。</w:delText>
              </w:r>
              <w:r w:rsidR="00A64885" w:rsidRPr="001E0409" w:rsidDel="00DC4ACB">
                <w:rPr>
                  <w:rFonts w:hint="eastAsia"/>
                </w:rPr>
                <w:delText>测试时</w:delText>
              </w:r>
              <w:r w:rsidR="00FC2703" w:rsidRPr="001E0409" w:rsidDel="00DC4ACB">
                <w:rPr>
                  <w:rFonts w:hint="eastAsia"/>
                </w:rPr>
                <w:delText>采用</w:delText>
              </w:r>
              <w:r w:rsidR="005417B2" w:rsidRPr="001E0409" w:rsidDel="00DC4ACB">
                <w:rPr>
                  <w:rFonts w:hint="eastAsia"/>
                </w:rPr>
                <w:delText>四个</w:delText>
              </w:r>
              <w:r w:rsidR="00FC2703" w:rsidRPr="001E0409" w:rsidDel="00DC4ACB">
                <w:rPr>
                  <w:rFonts w:hint="eastAsia"/>
                </w:rPr>
                <w:delText>通用的语义分割测试指标</w:delText>
              </w:r>
              <w:r w:rsidR="003401C0" w:rsidRPr="001E0409" w:rsidDel="00DC4ACB">
                <w:rPr>
                  <w:rFonts w:hint="eastAsia"/>
                </w:rPr>
                <w:delText>：</w:delText>
              </w:r>
              <w:r w:rsidR="006A6EC0" w:rsidRPr="001E0409" w:rsidDel="00DC4ACB">
                <w:rPr>
                  <w:rFonts w:hint="eastAsia"/>
                </w:rPr>
                <w:delText>平均交并比</w:delText>
              </w:r>
              <w:r w:rsidR="00A12CFF" w:rsidRPr="001E0409" w:rsidDel="00DC4ACB">
                <w:rPr>
                  <w:rFonts w:hint="eastAsia"/>
                </w:rPr>
                <w:delText>、</w:delText>
              </w:r>
              <w:r w:rsidR="00A41CB9" w:rsidRPr="001E0409" w:rsidDel="00DC4ACB">
                <w:rPr>
                  <w:rFonts w:hint="eastAsia"/>
                </w:rPr>
                <w:delText>精确率</w:delText>
              </w:r>
              <w:r w:rsidR="00D868FA" w:rsidRPr="001E0409" w:rsidDel="00DC4ACB">
                <w:rPr>
                  <w:rFonts w:hint="eastAsia"/>
                </w:rPr>
                <w:delText>、</w:delText>
              </w:r>
              <w:r w:rsidR="00A41CB9" w:rsidRPr="001E0409" w:rsidDel="00DC4ACB">
                <w:rPr>
                  <w:rFonts w:hint="eastAsia"/>
                </w:rPr>
                <w:delText>召回率</w:delText>
              </w:r>
              <w:r w:rsidR="00D868FA" w:rsidRPr="001E0409" w:rsidDel="00DC4ACB">
                <w:rPr>
                  <w:rFonts w:hint="eastAsia"/>
                </w:rPr>
                <w:delText>、</w:delText>
              </w:r>
              <w:r w:rsidR="00FC2703" w:rsidRPr="001E0409" w:rsidDel="00DC4ACB">
                <w:delText>F-score</w:delText>
              </w:r>
              <w:r w:rsidR="00A41CB9" w:rsidRPr="001E0409" w:rsidDel="00DC4ACB">
                <w:rPr>
                  <w:rFonts w:hint="eastAsia"/>
                </w:rPr>
                <w:delText>值</w:delText>
              </w:r>
              <w:r w:rsidR="00D868FA" w:rsidRPr="001E0409" w:rsidDel="00DC4ACB">
                <w:rPr>
                  <w:rFonts w:hint="eastAsia"/>
                </w:rPr>
                <w:delText>以及</w:delText>
              </w:r>
              <w:r w:rsidR="0006038D" w:rsidRPr="001E0409" w:rsidDel="00DC4ACB">
                <w:rPr>
                  <w:rFonts w:hint="eastAsia"/>
                </w:rPr>
                <w:delText>平均</w:delText>
              </w:r>
              <w:r w:rsidR="00D868FA" w:rsidRPr="001E0409" w:rsidDel="00DC4ACB">
                <w:rPr>
                  <w:rFonts w:hint="eastAsia"/>
                </w:rPr>
                <w:delText>耗时</w:delText>
              </w:r>
              <w:r w:rsidR="00446653" w:rsidRPr="001E0409" w:rsidDel="00DC4ACB">
                <w:delText>T</w:delText>
              </w:r>
              <w:r w:rsidR="00446653" w:rsidRPr="001E0409" w:rsidDel="00DC4ACB">
                <w:rPr>
                  <w:vertAlign w:val="subscript"/>
                </w:rPr>
                <w:delText>inference</w:delText>
              </w:r>
              <w:r w:rsidR="002F0E21" w:rsidRPr="001E0409" w:rsidDel="00DC4ACB">
                <w:rPr>
                  <w:rFonts w:hint="eastAsia"/>
                </w:rPr>
                <w:delText>来验证方法的有效性</w:delText>
              </w:r>
              <w:r w:rsidR="00FC5999" w:rsidRPr="001E0409" w:rsidDel="00DC4ACB">
                <w:rPr>
                  <w:rFonts w:hint="eastAsia"/>
                </w:rPr>
                <w:delText>。其中</w:delText>
              </w:r>
              <w:r w:rsidR="000B3C61" w:rsidRPr="001E0409" w:rsidDel="00DC4ACB">
                <w:rPr>
                  <w:rFonts w:hint="eastAsia"/>
                </w:rPr>
                <w:delText>平均耗时</w:delText>
              </w:r>
              <w:r w:rsidR="00AB686B" w:rsidRPr="001E0409" w:rsidDel="00DC4ACB">
                <w:rPr>
                  <w:rFonts w:hint="eastAsia"/>
                </w:rPr>
                <w:delText>的定义为</w:delText>
              </w:r>
              <w:r w:rsidR="000B3C61" w:rsidRPr="001E0409" w:rsidDel="00DC4ACB">
                <w:rPr>
                  <w:rFonts w:hint="eastAsia"/>
                </w:rPr>
                <w:delText>平均</w:delText>
              </w:r>
              <w:r w:rsidR="00AB686B" w:rsidRPr="001E0409" w:rsidDel="00DC4ACB">
                <w:rPr>
                  <w:rFonts w:hint="eastAsia"/>
                </w:rPr>
                <w:delText>每个块所需的测试时间</w:delText>
              </w:r>
              <w:r w:rsidR="00AF3ED9" w:rsidRPr="001E0409" w:rsidDel="00DC4ACB">
                <w:rPr>
                  <w:rFonts w:hint="eastAsia"/>
                </w:rPr>
                <w:delText>。</w:delText>
              </w:r>
              <w:r w:rsidR="00F663D8" w:rsidRPr="001E0409" w:rsidDel="00DC4ACB">
                <w:rPr>
                  <w:rFonts w:hint="eastAsia"/>
                </w:rPr>
                <w:delText>下面分别说明</w:delText>
              </w:r>
              <w:r w:rsidR="00AB686B" w:rsidRPr="001E0409" w:rsidDel="00DC4ACB">
                <w:rPr>
                  <w:rFonts w:hint="eastAsia"/>
                </w:rPr>
                <w:delText>其他几个分割指标的定义</w:delText>
              </w:r>
              <w:r w:rsidR="00F663D8" w:rsidRPr="001E0409" w:rsidDel="00DC4ACB">
                <w:rPr>
                  <w:rFonts w:hint="eastAsia"/>
                </w:rPr>
                <w:delText>。</w:delText>
              </w:r>
            </w:del>
          </w:p>
          <w:p w14:paraId="62AADE17" w14:textId="77777777" w:rsidR="00AF7339" w:rsidRPr="001E0409" w:rsidRDefault="00AF7339">
            <w:pPr>
              <w:spacing w:line="312" w:lineRule="auto"/>
              <w:jc w:val="left"/>
              <w:rPr>
                <w:ins w:id="2438" w:author="Li Zhili" w:date="2022-02-28T16:41:00Z"/>
                <w:rPrChange w:id="2439" w:author="chen siyuan" w:date="2022-03-03T16:43:00Z">
                  <w:rPr>
                    <w:ins w:id="2440" w:author="Li Zhili" w:date="2022-02-28T16:41:00Z"/>
                    <w:color w:val="FF0000"/>
                  </w:rPr>
                </w:rPrChange>
              </w:rPr>
              <w:pPrChange w:id="2441" w:author="chen siyuan" w:date="2022-03-03T16:35:00Z">
                <w:pPr>
                  <w:spacing w:line="312" w:lineRule="auto"/>
                  <w:ind w:firstLineChars="200" w:firstLine="420"/>
                </w:pPr>
              </w:pPrChange>
            </w:pPr>
          </w:p>
          <w:p w14:paraId="5C84C5B6" w14:textId="3DAFEEF8" w:rsidR="00D42E4D" w:rsidRPr="001E0409" w:rsidDel="00CD131E" w:rsidRDefault="00D42E4D">
            <w:pPr>
              <w:spacing w:line="312" w:lineRule="auto"/>
              <w:ind w:right="420" w:firstLineChars="200" w:firstLine="420"/>
              <w:rPr>
                <w:del w:id="2442" w:author="chen siyuan" w:date="2022-02-22T23:22:00Z"/>
              </w:rPr>
              <w:pPrChange w:id="2443" w:author="chen siyuan" w:date="2022-02-28T22:20:00Z">
                <w:pPr>
                  <w:spacing w:line="312" w:lineRule="auto"/>
                  <w:ind w:firstLineChars="200" w:firstLine="420"/>
                </w:pPr>
              </w:pPrChange>
            </w:pPr>
            <w:del w:id="2444" w:author="chen siyuan" w:date="2022-02-22T23:22:00Z">
              <w:r w:rsidRPr="001E0409" w:rsidDel="00CD131E">
                <w:rPr>
                  <w:rFonts w:hint="eastAsia"/>
                </w:rPr>
                <w:delText>首先给出四个基本定义</w:delText>
              </w:r>
              <w:r w:rsidR="00F95A04" w:rsidRPr="001E0409" w:rsidDel="00CD131E">
                <w:rPr>
                  <w:rFonts w:hint="eastAsia"/>
                </w:rPr>
                <w:delText>，我们用到的指标都基于这四个基本量</w:delText>
              </w:r>
              <w:r w:rsidRPr="001E0409" w:rsidDel="00CD131E">
                <w:rPr>
                  <w:rFonts w:hint="eastAsia"/>
                </w:rPr>
                <w:delText>：</w:delText>
              </w:r>
            </w:del>
          </w:p>
          <w:p w14:paraId="50ECD9A5" w14:textId="4A8C129F" w:rsidR="00D42E4D" w:rsidRPr="001E0409" w:rsidDel="00CD131E" w:rsidRDefault="00D42E4D">
            <w:pPr>
              <w:numPr>
                <w:ilvl w:val="0"/>
                <w:numId w:val="13"/>
              </w:numPr>
              <w:spacing w:line="312" w:lineRule="auto"/>
              <w:ind w:left="0" w:right="420" w:firstLineChars="200" w:firstLine="420"/>
              <w:rPr>
                <w:del w:id="2445" w:author="chen siyuan" w:date="2022-02-22T23:22:00Z"/>
              </w:rPr>
              <w:pPrChange w:id="2446" w:author="chen siyuan" w:date="2022-02-28T22:20:00Z">
                <w:pPr>
                  <w:numPr>
                    <w:numId w:val="13"/>
                  </w:numPr>
                  <w:spacing w:line="312" w:lineRule="auto"/>
                  <w:ind w:left="840" w:hanging="420"/>
                </w:pPr>
              </w:pPrChange>
            </w:pPr>
            <w:del w:id="2447" w:author="chen siyuan" w:date="2022-02-22T23:22:00Z">
              <w:r w:rsidRPr="001E0409" w:rsidDel="00CD131E">
                <w:delText>TP</w:delText>
              </w:r>
              <w:r w:rsidRPr="001E0409" w:rsidDel="00CD131E">
                <w:rPr>
                  <w:rFonts w:hint="eastAsia"/>
                </w:rPr>
                <w:delText>：被模型预测为正类的正样本；</w:delText>
              </w:r>
            </w:del>
          </w:p>
          <w:p w14:paraId="296671C7" w14:textId="041F784B" w:rsidR="00D42E4D" w:rsidRPr="001E0409" w:rsidDel="00CD131E" w:rsidRDefault="00D42E4D">
            <w:pPr>
              <w:numPr>
                <w:ilvl w:val="0"/>
                <w:numId w:val="13"/>
              </w:numPr>
              <w:spacing w:line="312" w:lineRule="auto"/>
              <w:ind w:left="0" w:right="420" w:firstLineChars="200" w:firstLine="420"/>
              <w:rPr>
                <w:del w:id="2448" w:author="chen siyuan" w:date="2022-02-22T23:22:00Z"/>
              </w:rPr>
              <w:pPrChange w:id="2449" w:author="chen siyuan" w:date="2022-02-28T22:20:00Z">
                <w:pPr>
                  <w:numPr>
                    <w:numId w:val="13"/>
                  </w:numPr>
                  <w:spacing w:line="312" w:lineRule="auto"/>
                  <w:ind w:left="840" w:hanging="420"/>
                </w:pPr>
              </w:pPrChange>
            </w:pPr>
            <w:del w:id="2450" w:author="chen siyuan" w:date="2022-02-22T23:22:00Z">
              <w:r w:rsidRPr="001E0409" w:rsidDel="00CD131E">
                <w:delText>TN</w:delText>
              </w:r>
              <w:r w:rsidRPr="001E0409" w:rsidDel="00CD131E">
                <w:rPr>
                  <w:rFonts w:hint="eastAsia"/>
                </w:rPr>
                <w:delText>：被模型预测为负类的负样本；</w:delText>
              </w:r>
            </w:del>
          </w:p>
          <w:p w14:paraId="5A2799D0" w14:textId="0003E506" w:rsidR="00D42E4D" w:rsidRPr="001E0409" w:rsidDel="00CD131E" w:rsidRDefault="00D42E4D">
            <w:pPr>
              <w:numPr>
                <w:ilvl w:val="0"/>
                <w:numId w:val="13"/>
              </w:numPr>
              <w:spacing w:line="312" w:lineRule="auto"/>
              <w:ind w:left="0" w:right="420" w:firstLineChars="200" w:firstLine="420"/>
              <w:rPr>
                <w:del w:id="2451" w:author="chen siyuan" w:date="2022-02-22T23:22:00Z"/>
              </w:rPr>
              <w:pPrChange w:id="2452" w:author="chen siyuan" w:date="2022-02-28T22:20:00Z">
                <w:pPr>
                  <w:numPr>
                    <w:numId w:val="13"/>
                  </w:numPr>
                  <w:spacing w:line="312" w:lineRule="auto"/>
                  <w:ind w:left="840" w:hanging="420"/>
                </w:pPr>
              </w:pPrChange>
            </w:pPr>
            <w:del w:id="2453" w:author="chen siyuan" w:date="2022-02-22T23:22:00Z">
              <w:r w:rsidRPr="001E0409" w:rsidDel="00CD131E">
                <w:delText>FP</w:delText>
              </w:r>
              <w:r w:rsidRPr="001E0409" w:rsidDel="00CD131E">
                <w:rPr>
                  <w:rFonts w:hint="eastAsia"/>
                </w:rPr>
                <w:delText>：被模型预测为正类的负样本；</w:delText>
              </w:r>
            </w:del>
          </w:p>
          <w:p w14:paraId="785F0AB3" w14:textId="64AF0450" w:rsidR="00F024DF" w:rsidRPr="001E0409" w:rsidDel="00CD131E" w:rsidRDefault="00D42E4D">
            <w:pPr>
              <w:numPr>
                <w:ilvl w:val="0"/>
                <w:numId w:val="13"/>
              </w:numPr>
              <w:spacing w:line="312" w:lineRule="auto"/>
              <w:ind w:left="0" w:right="420" w:firstLineChars="200" w:firstLine="420"/>
              <w:rPr>
                <w:del w:id="2454" w:author="chen siyuan" w:date="2022-02-22T23:22:00Z"/>
              </w:rPr>
              <w:pPrChange w:id="2455" w:author="chen siyuan" w:date="2022-02-28T22:20:00Z">
                <w:pPr>
                  <w:numPr>
                    <w:numId w:val="13"/>
                  </w:numPr>
                  <w:spacing w:line="312" w:lineRule="auto"/>
                  <w:ind w:left="840" w:hanging="420"/>
                </w:pPr>
              </w:pPrChange>
            </w:pPr>
            <w:del w:id="2456" w:author="chen siyuan" w:date="2022-02-22T23:22:00Z">
              <w:r w:rsidRPr="001E0409" w:rsidDel="00CD131E">
                <w:delText>FN</w:delText>
              </w:r>
              <w:r w:rsidRPr="001E0409" w:rsidDel="00CD131E">
                <w:rPr>
                  <w:rFonts w:hint="eastAsia"/>
                </w:rPr>
                <w:delText>：被模型预测为负类的正样</w:delText>
              </w:r>
              <w:r w:rsidR="00F024DF" w:rsidRPr="001E0409" w:rsidDel="00CD131E">
                <w:rPr>
                  <w:rFonts w:hint="eastAsia"/>
                </w:rPr>
                <w:delText>本。</w:delText>
              </w:r>
            </w:del>
          </w:p>
          <w:p w14:paraId="34D31900" w14:textId="29454AC1" w:rsidR="00F95A04" w:rsidRPr="001E0409" w:rsidDel="00CD131E" w:rsidRDefault="00F95A04">
            <w:pPr>
              <w:spacing w:line="312" w:lineRule="auto"/>
              <w:ind w:right="420" w:firstLineChars="200" w:firstLine="420"/>
              <w:rPr>
                <w:del w:id="2457" w:author="chen siyuan" w:date="2022-02-22T23:22:00Z"/>
              </w:rPr>
              <w:pPrChange w:id="2458" w:author="chen siyuan" w:date="2022-02-28T22:20:00Z">
                <w:pPr>
                  <w:spacing w:line="312" w:lineRule="auto"/>
                </w:pPr>
              </w:pPrChange>
            </w:pPr>
          </w:p>
          <w:p w14:paraId="3DFD36E3" w14:textId="6E98B5D1" w:rsidR="00E36FF8" w:rsidRPr="001E0409" w:rsidDel="00CD131E" w:rsidRDefault="00757AAF">
            <w:pPr>
              <w:spacing w:line="312" w:lineRule="auto"/>
              <w:ind w:right="420" w:firstLineChars="200" w:firstLine="420"/>
              <w:rPr>
                <w:del w:id="2459" w:author="chen siyuan" w:date="2022-02-22T23:22:00Z"/>
              </w:rPr>
              <w:pPrChange w:id="2460" w:author="chen siyuan" w:date="2022-02-28T22:20:00Z">
                <w:pPr>
                  <w:spacing w:line="312" w:lineRule="auto"/>
                  <w:ind w:left="420"/>
                </w:pPr>
              </w:pPrChange>
            </w:pPr>
            <w:del w:id="2461" w:author="chen siyuan" w:date="2022-02-22T23:22:00Z">
              <w:r w:rsidRPr="001E0409" w:rsidDel="00CD131E">
                <w:rPr>
                  <w:rFonts w:hint="eastAsia"/>
                </w:rPr>
                <w:delText>（</w:delText>
              </w:r>
              <w:r w:rsidRPr="001E0409" w:rsidDel="00CD131E">
                <w:delText>1</w:delText>
              </w:r>
              <w:r w:rsidRPr="001E0409" w:rsidDel="00CD131E">
                <w:rPr>
                  <w:rFonts w:hint="eastAsia"/>
                </w:rPr>
                <w:delText>）</w:delText>
              </w:r>
              <w:r w:rsidR="006A6EC0" w:rsidRPr="001E0409" w:rsidDel="00CD131E">
                <w:rPr>
                  <w:rFonts w:hint="eastAsia"/>
                </w:rPr>
                <w:delText>平均交并比</w:delText>
              </w:r>
              <w:r w:rsidR="00AF3ED9" w:rsidRPr="001E0409" w:rsidDel="00CD131E">
                <w:rPr>
                  <w:rFonts w:hint="eastAsia"/>
                </w:rPr>
                <w:delText>（</w:delText>
              </w:r>
              <w:r w:rsidR="00AF3ED9" w:rsidRPr="001E0409" w:rsidDel="00CD131E">
                <w:delText>MeanIoU</w:delText>
              </w:r>
              <w:r w:rsidR="00E36FF8" w:rsidRPr="001E0409" w:rsidDel="00CD131E">
                <w:delText>)</w:delText>
              </w:r>
              <w:r w:rsidR="00E36FF8" w:rsidRPr="001E0409" w:rsidDel="00CD131E">
                <w:rPr>
                  <w:rFonts w:hint="eastAsia"/>
                </w:rPr>
                <w:delText>：</w:delText>
              </w:r>
              <w:r w:rsidR="00FE0465" w:rsidRPr="001E0409" w:rsidDel="00CD131E">
                <w:rPr>
                  <w:rFonts w:hint="eastAsia"/>
                </w:rPr>
                <w:delText>是</w:delText>
              </w:r>
              <w:r w:rsidR="00E36FF8" w:rsidRPr="001E0409" w:rsidDel="00CD131E">
                <w:rPr>
                  <w:rFonts w:hint="eastAsia"/>
                </w:rPr>
                <w:delText>语义分割的标准度量。其计算</w:delText>
              </w:r>
              <w:r w:rsidR="00FE0465" w:rsidRPr="001E0409" w:rsidDel="00CD131E">
                <w:rPr>
                  <w:rFonts w:hint="eastAsia"/>
                </w:rPr>
                <w:delText>真实值和预测值</w:delText>
              </w:r>
              <w:r w:rsidR="00E36FF8" w:rsidRPr="001E0409" w:rsidDel="00CD131E">
                <w:rPr>
                  <w:rFonts w:hint="eastAsia"/>
                </w:rPr>
                <w:delText>集合的交并比，表示基于全局的评价</w:delText>
              </w:r>
              <w:r w:rsidR="00607A0E" w:rsidRPr="001E0409" w:rsidDel="00CD131E">
                <w:rPr>
                  <w:rFonts w:hint="eastAsia"/>
                </w:rPr>
                <w:delText>：</w:delText>
              </w:r>
            </w:del>
          </w:p>
          <w:p w14:paraId="69145BA6" w14:textId="219D969A" w:rsidR="00E36FF8" w:rsidRPr="001E0409" w:rsidDel="00CD131E" w:rsidRDefault="00E36FF8">
            <w:pPr>
              <w:spacing w:line="312" w:lineRule="auto"/>
              <w:ind w:right="420" w:firstLineChars="200" w:firstLine="420"/>
              <w:jc w:val="right"/>
              <w:rPr>
                <w:del w:id="2462" w:author="chen siyuan" w:date="2022-02-22T23:22:00Z"/>
              </w:rPr>
              <w:pPrChange w:id="2463" w:author="chen siyuan" w:date="2022-02-28T22:20:00Z">
                <w:pPr>
                  <w:spacing w:line="312" w:lineRule="auto"/>
                  <w:jc w:val="right"/>
                </w:pPr>
              </w:pPrChange>
            </w:pPr>
            <w:del w:id="2464" w:author="chen siyuan" w:date="2022-02-22T23:22:00Z">
              <w:r w:rsidRPr="001E0409" w:rsidDel="00CD131E">
                <w:rPr>
                  <w:rPrChange w:id="2465" w:author="chen siyuan" w:date="2022-03-03T16:43:00Z">
                    <w:rPr/>
                  </w:rPrChange>
                </w:rPr>
                <w:object w:dxaOrig="3038" w:dyaOrig="570" w14:anchorId="53CEFAD9">
                  <v:shape id="_x0000_i1148" type="#_x0000_t75" style="width:150.5pt;height:28.5pt" o:ole="">
                    <v:imagedata r:id="rId172" o:title=""/>
                  </v:shape>
                  <o:OLEObject Type="Embed" ProgID="Equation.AxMath" ShapeID="_x0000_i1148" DrawAspect="Content" ObjectID="_1707977419" r:id="rId173"/>
                </w:object>
              </w:r>
              <w:r w:rsidRPr="001E0409" w:rsidDel="00CD131E">
                <w:delText xml:space="preserve">                          </w:delText>
              </w:r>
              <w:r w:rsidR="00BD2EB0" w:rsidRPr="001E0409" w:rsidDel="00CD131E">
                <w:delText xml:space="preserve"> </w:delText>
              </w:r>
              <w:r w:rsidRPr="001E0409" w:rsidDel="00CD131E">
                <w:delText xml:space="preserve">  (</w:delText>
              </w:r>
              <w:r w:rsidR="00BD2EB0" w:rsidRPr="001E0409" w:rsidDel="00CD131E">
                <w:delText>3</w:delText>
              </w:r>
              <w:r w:rsidRPr="001E0409" w:rsidDel="00CD131E">
                <w:delText>)</w:delText>
              </w:r>
            </w:del>
          </w:p>
          <w:p w14:paraId="10188EF8" w14:textId="486CD57E" w:rsidR="00B56676" w:rsidRPr="001E0409" w:rsidDel="00CD131E" w:rsidRDefault="00757AAF">
            <w:pPr>
              <w:spacing w:line="312" w:lineRule="auto"/>
              <w:ind w:right="420" w:firstLineChars="200" w:firstLine="420"/>
              <w:rPr>
                <w:del w:id="2466" w:author="chen siyuan" w:date="2022-02-22T23:22:00Z"/>
              </w:rPr>
              <w:pPrChange w:id="2467" w:author="chen siyuan" w:date="2022-02-28T22:20:00Z">
                <w:pPr>
                  <w:spacing w:line="312" w:lineRule="auto"/>
                  <w:ind w:firstLineChars="200" w:firstLine="420"/>
                </w:pPr>
              </w:pPrChange>
            </w:pPr>
            <w:bookmarkStart w:id="2468" w:name="ATTEnd"/>
            <w:bookmarkEnd w:id="2468"/>
            <w:del w:id="2469" w:author="chen siyuan" w:date="2022-02-22T23:22:00Z">
              <w:r w:rsidRPr="001E0409" w:rsidDel="00CD131E">
                <w:rPr>
                  <w:rFonts w:hint="eastAsia"/>
                </w:rPr>
                <w:delText>（</w:delText>
              </w:r>
              <w:r w:rsidRPr="001E0409" w:rsidDel="00CD131E">
                <w:delText>2</w:delText>
              </w:r>
              <w:r w:rsidRPr="001E0409" w:rsidDel="00CD131E">
                <w:rPr>
                  <w:rFonts w:hint="eastAsia"/>
                </w:rPr>
                <w:delText>）</w:delText>
              </w:r>
              <w:r w:rsidR="00A41CB9" w:rsidRPr="001E0409" w:rsidDel="00CD131E">
                <w:rPr>
                  <w:rFonts w:hint="eastAsia"/>
                </w:rPr>
                <w:delText>精确率（</w:delText>
              </w:r>
              <w:r w:rsidR="004C1B26" w:rsidRPr="001E0409" w:rsidDel="00CD131E">
                <w:delText>Precision</w:delText>
              </w:r>
              <w:r w:rsidR="00A41CB9" w:rsidRPr="001E0409" w:rsidDel="00CD131E">
                <w:rPr>
                  <w:rFonts w:hint="eastAsia"/>
                </w:rPr>
                <w:delText>）：</w:delText>
              </w:r>
              <w:r w:rsidR="004C1B26" w:rsidRPr="001E0409" w:rsidDel="00CD131E">
                <w:rPr>
                  <w:rFonts w:hint="eastAsia"/>
                </w:rPr>
                <w:delText>从预测结果角度出发，描述了分割出</w:delText>
              </w:r>
              <w:r w:rsidR="008A07AB" w:rsidRPr="001E0409" w:rsidDel="00CD131E">
                <w:rPr>
                  <w:rFonts w:hint="eastAsia"/>
                </w:rPr>
                <w:delText>来</w:delText>
              </w:r>
              <w:r w:rsidR="004C1B26" w:rsidRPr="001E0409" w:rsidDel="00CD131E">
                <w:rPr>
                  <w:rFonts w:hint="eastAsia"/>
                </w:rPr>
                <w:delText>的正例有多少是准确的</w:delText>
              </w:r>
              <w:r w:rsidR="00B56676" w:rsidRPr="001E0409" w:rsidDel="00CD131E">
                <w:rPr>
                  <w:rFonts w:hint="eastAsia"/>
                </w:rPr>
                <w:delText>：</w:delText>
              </w:r>
            </w:del>
          </w:p>
          <w:p w14:paraId="1BD79AEF" w14:textId="4548879A" w:rsidR="00B56676" w:rsidRPr="001E0409" w:rsidDel="00CD131E" w:rsidRDefault="00607A0E">
            <w:pPr>
              <w:spacing w:line="312" w:lineRule="auto"/>
              <w:ind w:right="420" w:firstLineChars="200" w:firstLine="420"/>
              <w:jc w:val="right"/>
              <w:rPr>
                <w:del w:id="2470" w:author="chen siyuan" w:date="2022-02-22T23:22:00Z"/>
              </w:rPr>
              <w:pPrChange w:id="2471" w:author="chen siyuan" w:date="2022-02-28T22:20:00Z">
                <w:pPr>
                  <w:spacing w:line="312" w:lineRule="auto"/>
                  <w:jc w:val="right"/>
                </w:pPr>
              </w:pPrChange>
            </w:pPr>
            <w:del w:id="2472" w:author="chen siyuan" w:date="2022-02-22T23:22:00Z">
              <w:r w:rsidRPr="001E0409" w:rsidDel="00CD131E">
                <w:rPr>
                  <w:rPrChange w:id="2473" w:author="chen siyuan" w:date="2022-03-03T16:43:00Z">
                    <w:rPr/>
                  </w:rPrChange>
                </w:rPr>
                <w:object w:dxaOrig="1945" w:dyaOrig="490" w14:anchorId="3A4DD165">
                  <v:shape id="_x0000_i1149" type="#_x0000_t75" style="width:98.25pt;height:24.9pt" o:ole="">
                    <v:imagedata r:id="rId174" o:title=""/>
                  </v:shape>
                  <o:OLEObject Type="Embed" ProgID="Equation.AxMath" ShapeID="_x0000_i1149" DrawAspect="Content" ObjectID="_1707977420" r:id="rId175"/>
                </w:object>
              </w:r>
              <w:r w:rsidRPr="001E0409" w:rsidDel="00CD131E">
                <w:delText xml:space="preserve">                               </w:delText>
              </w:r>
              <w:r w:rsidR="00BD2EB0" w:rsidRPr="001E0409" w:rsidDel="00CD131E">
                <w:delText xml:space="preserve"> </w:delText>
              </w:r>
              <w:r w:rsidRPr="001E0409" w:rsidDel="00CD131E">
                <w:delText xml:space="preserve">   (</w:delText>
              </w:r>
              <w:r w:rsidR="00BD2EB0" w:rsidRPr="001E0409" w:rsidDel="00CD131E">
                <w:delText>4</w:delText>
              </w:r>
              <w:r w:rsidRPr="001E0409" w:rsidDel="00CD131E">
                <w:delText>)</w:delText>
              </w:r>
            </w:del>
          </w:p>
          <w:p w14:paraId="402BFC8C" w14:textId="008146AE" w:rsidR="00AB686B" w:rsidRPr="001E0409" w:rsidDel="00CD131E" w:rsidRDefault="00757AAF">
            <w:pPr>
              <w:spacing w:line="312" w:lineRule="auto"/>
              <w:ind w:right="420" w:firstLineChars="200" w:firstLine="420"/>
              <w:rPr>
                <w:del w:id="2474" w:author="chen siyuan" w:date="2022-02-22T23:22:00Z"/>
              </w:rPr>
              <w:pPrChange w:id="2475" w:author="chen siyuan" w:date="2022-02-28T22:20:00Z">
                <w:pPr>
                  <w:spacing w:line="312" w:lineRule="auto"/>
                  <w:ind w:firstLineChars="200" w:firstLine="420"/>
                </w:pPr>
              </w:pPrChange>
            </w:pPr>
            <w:del w:id="2476" w:author="chen siyuan" w:date="2022-02-22T23:22:00Z">
              <w:r w:rsidRPr="001E0409" w:rsidDel="00CD131E">
                <w:rPr>
                  <w:rFonts w:hint="eastAsia"/>
                </w:rPr>
                <w:delText>（</w:delText>
              </w:r>
              <w:r w:rsidRPr="001E0409" w:rsidDel="00CD131E">
                <w:delText>3</w:delText>
              </w:r>
              <w:r w:rsidRPr="001E0409" w:rsidDel="00CD131E">
                <w:rPr>
                  <w:rFonts w:hint="eastAsia"/>
                </w:rPr>
                <w:delText>）</w:delText>
              </w:r>
              <w:r w:rsidR="00A41CB9" w:rsidRPr="001E0409" w:rsidDel="00CD131E">
                <w:rPr>
                  <w:rFonts w:hint="eastAsia"/>
                </w:rPr>
                <w:delText>召回率（</w:delText>
              </w:r>
              <w:r w:rsidR="004C1B26" w:rsidRPr="001E0409" w:rsidDel="00CD131E">
                <w:delText>Recall</w:delText>
              </w:r>
              <w:r w:rsidR="00A41CB9" w:rsidRPr="001E0409" w:rsidDel="00CD131E">
                <w:rPr>
                  <w:rFonts w:hint="eastAsia"/>
                </w:rPr>
                <w:delText>）</w:delText>
              </w:r>
              <w:r w:rsidR="003401C0" w:rsidRPr="001E0409" w:rsidDel="00CD131E">
                <w:rPr>
                  <w:rFonts w:hint="eastAsia"/>
                </w:rPr>
                <w:delText>：</w:delText>
              </w:r>
              <w:r w:rsidR="004C1B26" w:rsidRPr="001E0409" w:rsidDel="00CD131E">
                <w:rPr>
                  <w:rFonts w:hint="eastAsia"/>
                </w:rPr>
                <w:delText>从</w:delText>
              </w:r>
              <w:r w:rsidR="00254A4C" w:rsidRPr="001E0409" w:rsidDel="00CD131E">
                <w:rPr>
                  <w:rFonts w:hint="eastAsia"/>
                </w:rPr>
                <w:delText>真实值</w:delText>
              </w:r>
              <w:r w:rsidR="004C1B26" w:rsidRPr="001E0409" w:rsidDel="00CD131E">
                <w:rPr>
                  <w:rFonts w:hint="eastAsia"/>
                </w:rPr>
                <w:delText>角度出发，描述了测试集中真实的正例有多少被</w:delText>
              </w:r>
              <w:r w:rsidR="008A07AB" w:rsidRPr="001E0409" w:rsidDel="00CD131E">
                <w:rPr>
                  <w:rFonts w:hint="eastAsia"/>
                </w:rPr>
                <w:delText>预测出来</w:delText>
              </w:r>
              <w:r w:rsidR="00B56676" w:rsidRPr="001E0409" w:rsidDel="00CD131E">
                <w:rPr>
                  <w:rFonts w:hint="eastAsia"/>
                </w:rPr>
                <w:delText>：</w:delText>
              </w:r>
            </w:del>
          </w:p>
          <w:p w14:paraId="26E1992C" w14:textId="3872026E" w:rsidR="00F86ABC" w:rsidRPr="001E0409" w:rsidDel="00CD131E" w:rsidRDefault="00607A0E">
            <w:pPr>
              <w:tabs>
                <w:tab w:val="center" w:pos="4820"/>
                <w:tab w:val="right" w:pos="9640"/>
              </w:tabs>
              <w:spacing w:line="312" w:lineRule="auto"/>
              <w:ind w:right="420" w:firstLineChars="200" w:firstLine="420"/>
              <w:jc w:val="right"/>
              <w:rPr>
                <w:del w:id="2477" w:author="chen siyuan" w:date="2022-02-22T23:22:00Z"/>
              </w:rPr>
              <w:pPrChange w:id="2478" w:author="chen siyuan" w:date="2022-02-28T22:20:00Z">
                <w:pPr>
                  <w:tabs>
                    <w:tab w:val="center" w:pos="4820"/>
                    <w:tab w:val="right" w:pos="9640"/>
                  </w:tabs>
                  <w:spacing w:line="312" w:lineRule="auto"/>
                  <w:jc w:val="right"/>
                </w:pPr>
              </w:pPrChange>
            </w:pPr>
            <w:del w:id="2479" w:author="chen siyuan" w:date="2022-02-22T23:22:00Z">
              <w:r w:rsidRPr="001E0409" w:rsidDel="00CD131E">
                <w:tab/>
              </w:r>
              <w:r w:rsidRPr="001E0409" w:rsidDel="00CD131E">
                <w:rPr>
                  <w:rPrChange w:id="2480" w:author="chen siyuan" w:date="2022-03-03T16:43:00Z">
                    <w:rPr/>
                  </w:rPrChange>
                </w:rPr>
                <w:object w:dxaOrig="1579" w:dyaOrig="490" w14:anchorId="728DE5D0">
                  <v:shape id="_x0000_i1150" type="#_x0000_t75" style="width:78.5pt;height:24.9pt" o:ole="">
                    <v:imagedata r:id="rId176" o:title=""/>
                  </v:shape>
                  <o:OLEObject Type="Embed" ProgID="Equation.AxMath" ShapeID="_x0000_i1150" DrawAspect="Content" ObjectID="_1707977421" r:id="rId177"/>
                </w:object>
              </w:r>
              <w:r w:rsidRPr="001E0409" w:rsidDel="00CD131E">
                <w:delText xml:space="preserve">                                </w:delText>
              </w:r>
              <w:r w:rsidR="00BD2EB0" w:rsidRPr="001E0409" w:rsidDel="00CD131E">
                <w:delText xml:space="preserve"> </w:delText>
              </w:r>
              <w:r w:rsidRPr="001E0409" w:rsidDel="00CD131E">
                <w:delText xml:space="preserve">   (</w:delText>
              </w:r>
              <w:r w:rsidR="00BD2EB0" w:rsidRPr="001E0409" w:rsidDel="00CD131E">
                <w:delText>5</w:delText>
              </w:r>
              <w:r w:rsidRPr="001E0409" w:rsidDel="00CD131E">
                <w:delText>)</w:delText>
              </w:r>
            </w:del>
          </w:p>
          <w:p w14:paraId="5AE01CFB" w14:textId="1E870FA6" w:rsidR="002B4DB8" w:rsidRPr="001E0409" w:rsidDel="00CD131E" w:rsidRDefault="00757AAF">
            <w:pPr>
              <w:spacing w:line="312" w:lineRule="auto"/>
              <w:ind w:right="420" w:firstLineChars="200" w:firstLine="420"/>
              <w:rPr>
                <w:del w:id="2481" w:author="chen siyuan" w:date="2022-02-22T23:22:00Z"/>
              </w:rPr>
              <w:pPrChange w:id="2482" w:author="chen siyuan" w:date="2022-02-28T22:20:00Z">
                <w:pPr>
                  <w:spacing w:line="312" w:lineRule="auto"/>
                  <w:ind w:firstLineChars="200" w:firstLine="420"/>
                </w:pPr>
              </w:pPrChange>
            </w:pPr>
            <w:del w:id="2483" w:author="chen siyuan" w:date="2022-02-22T23:22:00Z">
              <w:r w:rsidRPr="001E0409" w:rsidDel="00CD131E">
                <w:rPr>
                  <w:rFonts w:hint="eastAsia"/>
                </w:rPr>
                <w:delText>（</w:delText>
              </w:r>
              <w:r w:rsidRPr="001E0409" w:rsidDel="00CD131E">
                <w:delText>4</w:delText>
              </w:r>
              <w:r w:rsidRPr="001E0409" w:rsidDel="00CD131E">
                <w:rPr>
                  <w:rFonts w:hint="eastAsia"/>
                </w:rPr>
                <w:delText>）</w:delText>
              </w:r>
              <w:r w:rsidR="00A41CB9" w:rsidRPr="001E0409" w:rsidDel="00CD131E">
                <w:delText>F-score</w:delText>
              </w:r>
              <w:r w:rsidR="00A41CB9" w:rsidRPr="001E0409" w:rsidDel="00CD131E">
                <w:rPr>
                  <w:rFonts w:hint="eastAsia"/>
                </w:rPr>
                <w:delText>值（</w:delText>
              </w:r>
              <w:r w:rsidR="00A41CB9" w:rsidRPr="001E0409" w:rsidDel="00CD131E">
                <w:delText>F-score</w:delText>
              </w:r>
              <w:r w:rsidR="00A41CB9" w:rsidRPr="001E0409" w:rsidDel="00CD131E">
                <w:rPr>
                  <w:rFonts w:hint="eastAsia"/>
                </w:rPr>
                <w:delText>）</w:delText>
              </w:r>
              <w:r w:rsidR="003401C0" w:rsidRPr="001E0409" w:rsidDel="00CD131E">
                <w:rPr>
                  <w:rFonts w:hint="eastAsia"/>
                </w:rPr>
                <w:delText>：是查准率和查全率的一个加权平均</w:delText>
              </w:r>
              <w:r w:rsidR="004501A0" w:rsidRPr="001E0409" w:rsidDel="00CD131E">
                <w:rPr>
                  <w:rFonts w:hint="eastAsia"/>
                </w:rPr>
                <w:delText>。准确率和召回率互相影响，理想状态下追求两个都高，但是实际情况是两者相互</w:delText>
              </w:r>
              <w:r w:rsidR="004501A0" w:rsidRPr="001E0409" w:rsidDel="00CD131E">
                <w:delText>“</w:delText>
              </w:r>
              <w:r w:rsidR="004501A0" w:rsidRPr="001E0409" w:rsidDel="00CD131E">
                <w:rPr>
                  <w:rFonts w:hint="eastAsia"/>
                </w:rPr>
                <w:delText>制约</w:delText>
              </w:r>
              <w:r w:rsidR="004501A0" w:rsidRPr="001E0409" w:rsidDel="00CD131E">
                <w:delText>”</w:delText>
              </w:r>
              <w:r w:rsidR="004501A0" w:rsidRPr="001E0409" w:rsidDel="00CD131E">
                <w:rPr>
                  <w:rFonts w:hint="eastAsia"/>
                </w:rPr>
                <w:delText>，这样就需要综合考虑它们，最常见的方法就是</w:delText>
              </w:r>
              <w:r w:rsidR="004501A0" w:rsidRPr="001E0409" w:rsidDel="00CD131E">
                <w:delText>F-score</w:delText>
              </w:r>
              <w:r w:rsidR="004501A0" w:rsidRPr="001E0409" w:rsidDel="00CD131E">
                <w:rPr>
                  <w:rFonts w:hint="eastAsia"/>
                </w:rPr>
                <w:delText>。它</w:delText>
              </w:r>
              <w:r w:rsidR="00531C69" w:rsidRPr="001E0409" w:rsidDel="00CD131E">
                <w:rPr>
                  <w:rFonts w:hint="eastAsia"/>
                </w:rPr>
                <w:delText>能够</w:delText>
              </w:r>
              <w:r w:rsidR="004501A0" w:rsidRPr="001E0409" w:rsidDel="00CD131E">
                <w:rPr>
                  <w:rFonts w:hint="eastAsia"/>
                </w:rPr>
                <w:delText>较为全面地评价一个分割模型。</w:delText>
              </w:r>
            </w:del>
          </w:p>
          <w:p w14:paraId="4ED185AE" w14:textId="7F6D7D91" w:rsidR="00607A0E" w:rsidRPr="001E0409" w:rsidDel="00CD131E" w:rsidRDefault="00607A0E">
            <w:pPr>
              <w:spacing w:line="312" w:lineRule="auto"/>
              <w:ind w:right="420" w:firstLineChars="200" w:firstLine="420"/>
              <w:jc w:val="right"/>
              <w:rPr>
                <w:del w:id="2484" w:author="chen siyuan" w:date="2022-02-22T23:22:00Z"/>
              </w:rPr>
              <w:pPrChange w:id="2485" w:author="chen siyuan" w:date="2022-02-28T22:20:00Z">
                <w:pPr>
                  <w:spacing w:line="312" w:lineRule="auto"/>
                  <w:jc w:val="right"/>
                </w:pPr>
              </w:pPrChange>
            </w:pPr>
            <w:del w:id="2486" w:author="chen siyuan" w:date="2022-02-22T23:22:00Z">
              <w:r w:rsidRPr="001E0409" w:rsidDel="00CD131E">
                <w:rPr>
                  <w:rPrChange w:id="2487" w:author="chen siyuan" w:date="2022-03-03T16:43:00Z">
                    <w:rPr/>
                  </w:rPrChange>
                </w:rPr>
                <w:object w:dxaOrig="4816" w:dyaOrig="505" w14:anchorId="0F697EDD">
                  <v:shape id="_x0000_i1151" type="#_x0000_t75" style="width:240.9pt;height:26.25pt" o:ole="">
                    <v:imagedata r:id="rId178" o:title=""/>
                  </v:shape>
                  <o:OLEObject Type="Embed" ProgID="Equation.AxMath" ShapeID="_x0000_i1151" DrawAspect="Content" ObjectID="_1707977422" r:id="rId179"/>
                </w:object>
              </w:r>
              <w:r w:rsidRPr="001E0409" w:rsidDel="00CD131E">
                <w:delText xml:space="preserve">              </w:delText>
              </w:r>
              <w:r w:rsidR="00BD2EB0" w:rsidRPr="001E0409" w:rsidDel="00CD131E">
                <w:delText xml:space="preserve"> </w:delText>
              </w:r>
              <w:r w:rsidRPr="001E0409" w:rsidDel="00CD131E">
                <w:delText xml:space="preserve">    (</w:delText>
              </w:r>
              <w:r w:rsidR="00BD2EB0" w:rsidRPr="001E0409" w:rsidDel="00CD131E">
                <w:delText>6</w:delText>
              </w:r>
              <w:r w:rsidRPr="001E0409" w:rsidDel="00CD131E">
                <w:delText>)</w:delText>
              </w:r>
            </w:del>
          </w:p>
          <w:p w14:paraId="5DB47F65" w14:textId="075C9010" w:rsidR="00917760" w:rsidRPr="001E0409" w:rsidRDefault="00F86ABC">
            <w:pPr>
              <w:spacing w:line="312" w:lineRule="auto"/>
              <w:ind w:firstLineChars="200" w:firstLine="420"/>
              <w:pPrChange w:id="2488" w:author="chen siyuan" w:date="2022-02-28T22:20:00Z">
                <w:pPr>
                  <w:spacing w:beforeLines="50" w:before="156" w:line="312" w:lineRule="auto"/>
                  <w:ind w:firstLineChars="200" w:firstLine="420"/>
                </w:pPr>
              </w:pPrChange>
            </w:pPr>
            <w:r w:rsidRPr="001E0409">
              <w:rPr>
                <w:rFonts w:hint="eastAsia"/>
              </w:rPr>
              <w:t>在测试数据集上的测试</w:t>
            </w:r>
            <w:r w:rsidR="00E239B7" w:rsidRPr="001E0409">
              <w:rPr>
                <w:rFonts w:hint="eastAsia"/>
              </w:rPr>
              <w:t>量化</w:t>
            </w:r>
            <w:r w:rsidRPr="001E0409">
              <w:rPr>
                <w:rFonts w:hint="eastAsia"/>
              </w:rPr>
              <w:t>结果如表</w:t>
            </w:r>
            <w:r w:rsidRPr="001E0409">
              <w:t>2</w:t>
            </w:r>
            <w:r w:rsidRPr="001E0409">
              <w:rPr>
                <w:rFonts w:hint="eastAsia"/>
              </w:rPr>
              <w:t>所示</w:t>
            </w:r>
            <w:r w:rsidR="003E2B60" w:rsidRPr="001E0409">
              <w:rPr>
                <w:rFonts w:hint="eastAsia"/>
              </w:rPr>
              <w:t>，可视化结果如图</w:t>
            </w:r>
            <w:del w:id="2489" w:author="chen siyuan" w:date="2022-02-25T15:15:00Z">
              <w:r w:rsidR="003E2B60" w:rsidRPr="001E0409" w:rsidDel="0000489E">
                <w:delText>1</w:delText>
              </w:r>
              <w:r w:rsidR="00917760" w:rsidRPr="001E0409" w:rsidDel="0000489E">
                <w:delText>6</w:delText>
              </w:r>
            </w:del>
            <w:ins w:id="2490" w:author="chen siyuan" w:date="2022-02-25T15:15:00Z">
              <w:r w:rsidR="0000489E" w:rsidRPr="001E0409">
                <w:t>9</w:t>
              </w:r>
            </w:ins>
            <w:r w:rsidRPr="001E0409">
              <w:rPr>
                <w:rFonts w:hint="eastAsia"/>
              </w:rPr>
              <w:t>。</w:t>
            </w:r>
          </w:p>
          <w:p w14:paraId="5B0102B3" w14:textId="2CC54C8E" w:rsidR="00BF4EA2" w:rsidRPr="001E0409" w:rsidRDefault="00F86ABC" w:rsidP="00607A0E">
            <w:pPr>
              <w:spacing w:line="312" w:lineRule="auto"/>
              <w:ind w:firstLineChars="200" w:firstLine="420"/>
            </w:pPr>
            <w:r w:rsidRPr="001E0409">
              <w:rPr>
                <w:rFonts w:hint="eastAsia"/>
              </w:rPr>
              <w:t>表</w:t>
            </w:r>
            <w:r w:rsidRPr="001E0409">
              <w:t>2</w:t>
            </w:r>
            <w:r w:rsidRPr="001E0409">
              <w:rPr>
                <w:rFonts w:hint="eastAsia"/>
              </w:rPr>
              <w:t>显示相比原始的</w:t>
            </w:r>
            <w:r w:rsidRPr="001E0409">
              <w:t>3D U-Net</w:t>
            </w:r>
            <w:r w:rsidRPr="001E0409">
              <w:rPr>
                <w:rFonts w:hint="eastAsia"/>
              </w:rPr>
              <w:t>，</w:t>
            </w:r>
            <w:r w:rsidRPr="001E0409">
              <w:t>3D U-Net-aniso</w:t>
            </w:r>
            <w:del w:id="2491" w:author="chen siyuan" w:date="2022-02-22T23:24:00Z">
              <w:r w:rsidRPr="001E0409" w:rsidDel="00AE3988">
                <w:rPr>
                  <w:rFonts w:hint="eastAsia"/>
                </w:rPr>
                <w:delText>有更高的</w:delText>
              </w:r>
              <w:r w:rsidRPr="001E0409" w:rsidDel="00AE3988">
                <w:delText>Recall</w:delText>
              </w:r>
              <w:r w:rsidRPr="001E0409" w:rsidDel="00AE3988">
                <w:rPr>
                  <w:rFonts w:hint="eastAsia"/>
                </w:rPr>
                <w:delText>和</w:delText>
              </w:r>
            </w:del>
            <w:ins w:id="2492" w:author="chen siyuan" w:date="2022-02-22T23:24:00Z">
              <w:r w:rsidR="00AE3988" w:rsidRPr="001E0409">
                <w:rPr>
                  <w:rFonts w:hint="eastAsia"/>
                </w:rPr>
                <w:t>除了</w:t>
              </w:r>
            </w:ins>
            <w:del w:id="2493" w:author="chen siyuan" w:date="2022-02-22T23:24:00Z">
              <w:r w:rsidRPr="001E0409" w:rsidDel="00AE3988">
                <w:rPr>
                  <w:rFonts w:hint="eastAsia"/>
                </w:rPr>
                <w:delText>稍低的</w:delText>
              </w:r>
            </w:del>
            <w:r w:rsidRPr="001E0409">
              <w:t>Precision</w:t>
            </w:r>
            <w:ins w:id="2494" w:author="chen siyuan" w:date="2022-02-22T23:24:00Z">
              <w:r w:rsidR="00AE3988" w:rsidRPr="001E0409">
                <w:rPr>
                  <w:rFonts w:hint="eastAsia"/>
                </w:rPr>
                <w:t>稍低，其他指标都更好</w:t>
              </w:r>
            </w:ins>
            <w:r w:rsidRPr="001E0409">
              <w:rPr>
                <w:rFonts w:hint="eastAsia"/>
              </w:rPr>
              <w:t>，这说明修正后的网络虽然增加了</w:t>
            </w:r>
            <w:r w:rsidR="00703F6C" w:rsidRPr="001E0409">
              <w:rPr>
                <w:rFonts w:hint="eastAsia"/>
              </w:rPr>
              <w:t>少量</w:t>
            </w:r>
            <w:r w:rsidRPr="001E0409">
              <w:rPr>
                <w:rFonts w:hint="eastAsia"/>
              </w:rPr>
              <w:t>虚警，但是血管的完整性是</w:t>
            </w:r>
            <w:r w:rsidR="003E2B60" w:rsidRPr="001E0409">
              <w:rPr>
                <w:rFonts w:hint="eastAsia"/>
              </w:rPr>
              <w:t>有一定提升</w:t>
            </w:r>
            <w:r w:rsidRPr="001E0409">
              <w:rPr>
                <w:rFonts w:hint="eastAsia"/>
              </w:rPr>
              <w:t>的</w:t>
            </w:r>
            <w:r w:rsidR="00901C29" w:rsidRPr="001E0409">
              <w:rPr>
                <w:rFonts w:hint="eastAsia"/>
              </w:rPr>
              <w:t>，</w:t>
            </w:r>
            <w:ins w:id="2495" w:author="chen siyuan" w:date="2022-02-22T23:24:00Z">
              <w:r w:rsidR="00667C28" w:rsidRPr="001E0409">
                <w:rPr>
                  <w:rFonts w:hint="eastAsia"/>
                </w:rPr>
                <w:t>整体准确性更好，</w:t>
              </w:r>
            </w:ins>
            <w:r w:rsidR="006256C4" w:rsidRPr="001E0409">
              <w:rPr>
                <w:rFonts w:hint="eastAsia"/>
              </w:rPr>
              <w:t>测试</w:t>
            </w:r>
            <w:r w:rsidR="00901C29" w:rsidRPr="001E0409">
              <w:rPr>
                <w:rFonts w:hint="eastAsia"/>
              </w:rPr>
              <w:t>速度也更快</w:t>
            </w:r>
            <w:r w:rsidRPr="001E0409">
              <w:rPr>
                <w:rFonts w:hint="eastAsia"/>
              </w:rPr>
              <w:t>。</w:t>
            </w:r>
          </w:p>
          <w:p w14:paraId="0A181062" w14:textId="160805F1" w:rsidR="00C35983" w:rsidRPr="001E0409" w:rsidRDefault="001D74AC" w:rsidP="00607A0E">
            <w:pPr>
              <w:spacing w:line="312" w:lineRule="auto"/>
              <w:ind w:firstLineChars="200" w:firstLine="420"/>
              <w:rPr>
                <w:ins w:id="2496" w:author="chen siyuan" w:date="2022-02-28T22:21:00Z"/>
              </w:rPr>
            </w:pPr>
            <w:ins w:id="2497" w:author="chen siyuan" w:date="2022-02-28T23:28:00Z">
              <w:r w:rsidRPr="001E0409">
                <w:rPr>
                  <w:rFonts w:hint="eastAsia"/>
                </w:rPr>
                <w:t>除了定量指标，</w:t>
              </w:r>
            </w:ins>
            <w:r w:rsidR="006173D6" w:rsidRPr="001E0409">
              <w:rPr>
                <w:rFonts w:hint="eastAsia"/>
              </w:rPr>
              <w:t>两个模型</w:t>
            </w:r>
            <w:r w:rsidR="00EC3442" w:rsidRPr="001E0409">
              <w:rPr>
                <w:rFonts w:hint="eastAsia"/>
              </w:rPr>
              <w:t>分割</w:t>
            </w:r>
            <w:del w:id="2498" w:author="chen siyuan" w:date="2022-02-28T23:28:00Z">
              <w:r w:rsidR="00EC3442" w:rsidRPr="001E0409" w:rsidDel="00CF697A">
                <w:rPr>
                  <w:rFonts w:hint="eastAsia"/>
                </w:rPr>
                <w:delText>结果</w:delText>
              </w:r>
            </w:del>
            <w:ins w:id="2499" w:author="chen siyuan" w:date="2022-02-28T23:28:00Z">
              <w:r w:rsidR="00CF697A" w:rsidRPr="001E0409">
                <w:rPr>
                  <w:rFonts w:hint="eastAsia"/>
                </w:rPr>
                <w:t>图</w:t>
              </w:r>
            </w:ins>
            <w:r w:rsidR="00EC3442" w:rsidRPr="001E0409">
              <w:rPr>
                <w:rFonts w:hint="eastAsia"/>
              </w:rPr>
              <w:t>的可视化</w:t>
            </w:r>
            <w:ins w:id="2500" w:author="chen siyuan" w:date="2022-02-28T23:28:00Z">
              <w:r w:rsidR="00C526F0" w:rsidRPr="001E0409">
                <w:rPr>
                  <w:rFonts w:hint="eastAsia"/>
                </w:rPr>
                <w:t>对比</w:t>
              </w:r>
            </w:ins>
            <w:del w:id="2501" w:author="chen siyuan" w:date="2022-02-28T23:28:00Z">
              <w:r w:rsidR="00EC3442" w:rsidRPr="001E0409" w:rsidDel="00766EBD">
                <w:rPr>
                  <w:rFonts w:hint="eastAsia"/>
                </w:rPr>
                <w:delText>比较</w:delText>
              </w:r>
            </w:del>
            <w:r w:rsidR="00CA7B6B" w:rsidRPr="001E0409">
              <w:rPr>
                <w:rFonts w:hint="eastAsia"/>
              </w:rPr>
              <w:t>也</w:t>
            </w:r>
            <w:r w:rsidR="00EC3442" w:rsidRPr="001E0409">
              <w:rPr>
                <w:rFonts w:hint="eastAsia"/>
              </w:rPr>
              <w:t>能</w:t>
            </w:r>
            <w:del w:id="2502" w:author="chen siyuan" w:date="2022-02-28T23:29:00Z">
              <w:r w:rsidR="00CA7B6B" w:rsidRPr="001E0409" w:rsidDel="006B1F97">
                <w:rPr>
                  <w:rFonts w:hint="eastAsia"/>
                </w:rPr>
                <w:delText>很好地</w:delText>
              </w:r>
            </w:del>
            <w:r w:rsidR="00CA7B6B" w:rsidRPr="001E0409">
              <w:rPr>
                <w:rFonts w:hint="eastAsia"/>
              </w:rPr>
              <w:t>印证</w:t>
            </w:r>
            <w:del w:id="2503" w:author="chen siyuan" w:date="2022-02-28T23:29:00Z">
              <w:r w:rsidR="00CA7B6B" w:rsidRPr="001E0409" w:rsidDel="006B1F97">
                <w:rPr>
                  <w:rFonts w:hint="eastAsia"/>
                </w:rPr>
                <w:delText>了</w:delText>
              </w:r>
            </w:del>
            <w:r w:rsidR="000A1C8E" w:rsidRPr="001E0409">
              <w:t>3D U-Net-aniso</w:t>
            </w:r>
            <w:r w:rsidR="000A1C8E" w:rsidRPr="001E0409">
              <w:rPr>
                <w:rFonts w:hint="eastAsia"/>
              </w:rPr>
              <w:t>的优越性</w:t>
            </w:r>
            <w:r w:rsidR="00EC3442" w:rsidRPr="001E0409">
              <w:rPr>
                <w:rFonts w:hint="eastAsia"/>
              </w:rPr>
              <w:t>。图</w:t>
            </w:r>
            <w:del w:id="2504" w:author="chen siyuan" w:date="2022-02-25T15:15:00Z">
              <w:r w:rsidR="00EC3442" w:rsidRPr="001E0409" w:rsidDel="006A1285">
                <w:delText>16</w:delText>
              </w:r>
            </w:del>
            <w:ins w:id="2505" w:author="chen siyuan" w:date="2022-02-25T15:15:00Z">
              <w:r w:rsidR="006A1285" w:rsidRPr="001E0409">
                <w:t>9</w:t>
              </w:r>
            </w:ins>
            <w:del w:id="2506" w:author="chen siyuan" w:date="2022-02-28T23:29:00Z">
              <w:r w:rsidR="00EC3442" w:rsidRPr="001E0409" w:rsidDel="0038643C">
                <w:rPr>
                  <w:rFonts w:hint="eastAsia"/>
                </w:rPr>
                <w:delText>是两个方法的三维结果比较，</w:delText>
              </w:r>
            </w:del>
            <w:r w:rsidR="001B1EE0" w:rsidRPr="001E0409">
              <w:rPr>
                <w:rFonts w:hint="eastAsia"/>
              </w:rPr>
              <w:t>从左到右分别是标注</w:t>
            </w:r>
            <w:r w:rsidR="008E02E9" w:rsidRPr="001E0409">
              <w:rPr>
                <w:rFonts w:hint="eastAsia"/>
              </w:rPr>
              <w:t>、</w:t>
            </w:r>
            <w:r w:rsidR="001B1EE0" w:rsidRPr="001E0409">
              <w:t>3D U-Net</w:t>
            </w:r>
            <w:r w:rsidR="001B1EE0" w:rsidRPr="001E0409">
              <w:rPr>
                <w:rFonts w:hint="eastAsia"/>
              </w:rPr>
              <w:t>分割结果、</w:t>
            </w:r>
            <w:r w:rsidR="001B1EE0" w:rsidRPr="001E0409">
              <w:t>3D U-Net-aniso</w:t>
            </w:r>
            <w:r w:rsidR="001B1EE0" w:rsidRPr="001E0409">
              <w:rPr>
                <w:rFonts w:hint="eastAsia"/>
              </w:rPr>
              <w:t>分割结果的三维可视化图。</w:t>
            </w:r>
            <w:r w:rsidR="00B9781E" w:rsidRPr="001E0409">
              <w:rPr>
                <w:rFonts w:hint="eastAsia"/>
              </w:rPr>
              <w:t>首先</w:t>
            </w:r>
            <w:r w:rsidR="007814C9" w:rsidRPr="001E0409">
              <w:rPr>
                <w:rFonts w:hint="eastAsia"/>
              </w:rPr>
              <w:t>总体</w:t>
            </w:r>
            <w:r w:rsidR="00A20C26" w:rsidRPr="001E0409">
              <w:rPr>
                <w:rFonts w:hint="eastAsia"/>
              </w:rPr>
              <w:t>上</w:t>
            </w:r>
            <w:r w:rsidR="00B9781E" w:rsidRPr="001E0409">
              <w:rPr>
                <w:rFonts w:hint="eastAsia"/>
              </w:rPr>
              <w:t>两个</w:t>
            </w:r>
            <w:r w:rsidR="00663F7D" w:rsidRPr="001E0409">
              <w:rPr>
                <w:rFonts w:hint="eastAsia"/>
              </w:rPr>
              <w:t>分割结果</w:t>
            </w:r>
            <w:r w:rsidR="00A54A4B" w:rsidRPr="001E0409">
              <w:rPr>
                <w:rFonts w:hint="eastAsia"/>
              </w:rPr>
              <w:t>差别</w:t>
            </w:r>
            <w:r w:rsidR="008A6E24" w:rsidRPr="001E0409">
              <w:rPr>
                <w:rFonts w:hint="eastAsia"/>
              </w:rPr>
              <w:t>不大</w:t>
            </w:r>
            <w:r w:rsidR="007814C9" w:rsidRPr="001E0409">
              <w:rPr>
                <w:rFonts w:hint="eastAsia"/>
              </w:rPr>
              <w:t>，</w:t>
            </w:r>
            <w:r w:rsidR="00A20C26" w:rsidRPr="001E0409">
              <w:rPr>
                <w:rFonts w:hint="eastAsia"/>
              </w:rPr>
              <w:t>和标注相比</w:t>
            </w:r>
            <w:r w:rsidR="00B9781E" w:rsidRPr="001E0409">
              <w:rPr>
                <w:rFonts w:hint="eastAsia"/>
              </w:rPr>
              <w:t>都增加了少量虚警，并且</w:t>
            </w:r>
            <w:r w:rsidR="00663F7D" w:rsidRPr="001E0409">
              <w:rPr>
                <w:rFonts w:hint="eastAsia"/>
              </w:rPr>
              <w:t>都有少量的血管缺失</w:t>
            </w:r>
            <w:r w:rsidR="0027169E" w:rsidRPr="001E0409">
              <w:rPr>
                <w:rFonts w:hint="eastAsia"/>
              </w:rPr>
              <w:t>，但是从结构</w:t>
            </w:r>
            <w:del w:id="2507" w:author="chen siyuan" w:date="2022-02-28T22:21:00Z">
              <w:r w:rsidR="0027169E" w:rsidRPr="001E0409" w:rsidDel="000B427D">
                <w:rPr>
                  <w:rFonts w:hint="eastAsia"/>
                </w:rPr>
                <w:delText>更</w:delText>
              </w:r>
            </w:del>
            <w:r w:rsidR="0027169E" w:rsidRPr="001E0409">
              <w:rPr>
                <w:rFonts w:hint="eastAsia"/>
              </w:rPr>
              <w:t>完整</w:t>
            </w:r>
            <w:ins w:id="2508" w:author="chen siyuan" w:date="2022-02-28T22:21:00Z">
              <w:r w:rsidR="000B427D" w:rsidRPr="001E0409">
                <w:rPr>
                  <w:rFonts w:hint="eastAsia"/>
                  <w:rPrChange w:id="2509" w:author="chen siyuan" w:date="2022-03-03T16:43:00Z">
                    <w:rPr>
                      <w:rFonts w:hint="eastAsia"/>
                      <w:color w:val="FF0000"/>
                    </w:rPr>
                  </w:rPrChange>
                </w:rPr>
                <w:t>性</w:t>
              </w:r>
            </w:ins>
            <w:r w:rsidR="0027169E" w:rsidRPr="001E0409">
              <w:rPr>
                <w:rFonts w:hint="eastAsia"/>
              </w:rPr>
              <w:t>上</w:t>
            </w:r>
            <w:r w:rsidR="00FE7001" w:rsidRPr="001E0409">
              <w:t>3D U-Net-aniso</w:t>
            </w:r>
            <w:r w:rsidR="0027169E" w:rsidRPr="001E0409">
              <w:rPr>
                <w:rFonts w:hint="eastAsia"/>
              </w:rPr>
              <w:t>更</w:t>
            </w:r>
            <w:del w:id="2510" w:author="chen siyuan" w:date="2022-02-28T22:21:00Z">
              <w:r w:rsidR="0027169E" w:rsidRPr="001E0409" w:rsidDel="000823F0">
                <w:rPr>
                  <w:rFonts w:hint="eastAsia"/>
                </w:rPr>
                <w:delText>胜一筹</w:delText>
              </w:r>
            </w:del>
            <w:ins w:id="2511" w:author="chen siyuan" w:date="2022-02-28T22:21:00Z">
              <w:r w:rsidR="000823F0" w:rsidRPr="001E0409">
                <w:rPr>
                  <w:rFonts w:hint="eastAsia"/>
                  <w:rPrChange w:id="2512" w:author="chen siyuan" w:date="2022-03-03T16:43:00Z">
                    <w:rPr>
                      <w:rFonts w:hint="eastAsia"/>
                      <w:color w:val="FF0000"/>
                    </w:rPr>
                  </w:rPrChange>
                </w:rPr>
                <w:t>优</w:t>
              </w:r>
            </w:ins>
            <w:r w:rsidR="00EF5199" w:rsidRPr="001E0409">
              <w:rPr>
                <w:rFonts w:hint="eastAsia"/>
              </w:rPr>
              <w:t>。这和表</w:t>
            </w:r>
            <w:r w:rsidR="00EF5199" w:rsidRPr="001E0409">
              <w:t>2</w:t>
            </w:r>
            <w:del w:id="2513" w:author="chen siyuan" w:date="2022-02-28T22:21:00Z">
              <w:r w:rsidR="00EF5199" w:rsidRPr="001E0409" w:rsidDel="009706F9">
                <w:rPr>
                  <w:rFonts w:hint="eastAsia"/>
                </w:rPr>
                <w:delText>呈现的</w:delText>
              </w:r>
            </w:del>
            <w:ins w:id="2514" w:author="chen siyuan" w:date="2022-02-28T22:21:00Z">
              <w:r w:rsidR="009706F9" w:rsidRPr="001E0409">
                <w:rPr>
                  <w:rFonts w:hint="eastAsia"/>
                </w:rPr>
                <w:t>的</w:t>
              </w:r>
            </w:ins>
            <w:r w:rsidR="00EF5199" w:rsidRPr="001E0409">
              <w:rPr>
                <w:rFonts w:hint="eastAsia"/>
              </w:rPr>
              <w:t>结论是一致的。</w:t>
            </w:r>
          </w:p>
          <w:p w14:paraId="1ACAA4B6" w14:textId="373F1511" w:rsidR="008A6E24" w:rsidRPr="001E0409" w:rsidRDefault="009E74A6" w:rsidP="00607A0E">
            <w:pPr>
              <w:spacing w:line="312" w:lineRule="auto"/>
              <w:ind w:firstLineChars="200" w:firstLine="420"/>
            </w:pPr>
            <w:r w:rsidRPr="001E0409">
              <w:t>3D U-Net-aniso</w:t>
            </w:r>
            <w:ins w:id="2515" w:author="chen siyuan" w:date="2022-02-25T15:15:00Z">
              <w:r w:rsidR="00FB2D58" w:rsidRPr="001E0409">
                <w:rPr>
                  <w:rFonts w:hint="eastAsia"/>
                </w:rPr>
                <w:t>二维</w:t>
              </w:r>
            </w:ins>
            <w:r w:rsidR="00517014" w:rsidRPr="001E0409">
              <w:rPr>
                <w:rFonts w:hint="eastAsia"/>
              </w:rPr>
              <w:t>分割图</w:t>
            </w:r>
            <w:r w:rsidR="00FE7001" w:rsidRPr="001E0409">
              <w:rPr>
                <w:rFonts w:hint="eastAsia"/>
              </w:rPr>
              <w:t>如图</w:t>
            </w:r>
            <w:del w:id="2516" w:author="chen siyuan" w:date="2022-02-25T15:16:00Z">
              <w:r w:rsidR="00FE7001" w:rsidRPr="001E0409" w:rsidDel="00475AA5">
                <w:delText>17</w:delText>
              </w:r>
            </w:del>
            <w:ins w:id="2517" w:author="chen siyuan" w:date="2022-02-25T15:16:00Z">
              <w:r w:rsidR="00475AA5" w:rsidRPr="001E0409">
                <w:t>10</w:t>
              </w:r>
            </w:ins>
            <w:r w:rsidR="00A90276" w:rsidRPr="001E0409">
              <w:rPr>
                <w:rFonts w:hint="eastAsia"/>
              </w:rPr>
              <w:t>，</w:t>
            </w:r>
            <w:r w:rsidR="004C62CC" w:rsidRPr="001E0409">
              <w:rPr>
                <w:rFonts w:hint="eastAsia"/>
              </w:rPr>
              <w:t>绿色表示正确分割区域，</w:t>
            </w:r>
            <w:r w:rsidR="00FE7001" w:rsidRPr="001E0409">
              <w:rPr>
                <w:rFonts w:hint="eastAsia"/>
              </w:rPr>
              <w:t>蓝色</w:t>
            </w:r>
            <w:r w:rsidR="004C62CC" w:rsidRPr="001E0409">
              <w:rPr>
                <w:rFonts w:hint="eastAsia"/>
              </w:rPr>
              <w:t>表示</w:t>
            </w:r>
            <w:r w:rsidR="00FE7001" w:rsidRPr="001E0409">
              <w:rPr>
                <w:rFonts w:hint="eastAsia"/>
              </w:rPr>
              <w:t>漏检，红色</w:t>
            </w:r>
            <w:r w:rsidR="004C62CC" w:rsidRPr="001E0409">
              <w:rPr>
                <w:rFonts w:hint="eastAsia"/>
              </w:rPr>
              <w:t>表示</w:t>
            </w:r>
            <w:r w:rsidR="00FE7001" w:rsidRPr="001E0409">
              <w:rPr>
                <w:rFonts w:hint="eastAsia"/>
              </w:rPr>
              <w:t>虚警。</w:t>
            </w:r>
            <w:r w:rsidR="00517014" w:rsidRPr="001E0409">
              <w:rPr>
                <w:rFonts w:hint="eastAsia"/>
              </w:rPr>
              <w:t>可以看到大部分血管都被正确分割出，</w:t>
            </w:r>
            <w:r w:rsidR="00A03A62" w:rsidRPr="001E0409">
              <w:rPr>
                <w:rFonts w:hint="eastAsia"/>
              </w:rPr>
              <w:t>只有一些边缘被漏检。</w:t>
            </w:r>
          </w:p>
          <w:p w14:paraId="1B7F482F" w14:textId="6D0FFF9F" w:rsidR="001B1EE0" w:rsidRPr="001E0409" w:rsidRDefault="002543BE" w:rsidP="000053A7">
            <w:pPr>
              <w:spacing w:line="312" w:lineRule="auto"/>
              <w:ind w:firstLineChars="200" w:firstLine="420"/>
            </w:pPr>
            <w:r w:rsidRPr="001E0409">
              <w:rPr>
                <w:rFonts w:hint="eastAsia"/>
              </w:rPr>
              <w:t>出于对全脑血管连续性</w:t>
            </w:r>
            <w:r w:rsidR="0038794C" w:rsidRPr="001E0409">
              <w:rPr>
                <w:rFonts w:hint="eastAsia"/>
              </w:rPr>
              <w:t>和处理大规模数据高效性</w:t>
            </w:r>
            <w:r w:rsidRPr="001E0409">
              <w:rPr>
                <w:rFonts w:hint="eastAsia"/>
              </w:rPr>
              <w:t>的要求，</w:t>
            </w:r>
            <w:del w:id="2518" w:author="chen siyuan" w:date="2022-02-22T23:25:00Z">
              <w:r w:rsidRPr="001E0409" w:rsidDel="0007594C">
                <w:rPr>
                  <w:rFonts w:hint="eastAsia"/>
                </w:rPr>
                <w:delText>选择</w:delText>
              </w:r>
            </w:del>
            <w:r w:rsidRPr="001E0409">
              <w:t xml:space="preserve">3D U-Net-aniso </w:t>
            </w:r>
            <w:ins w:id="2519" w:author="chen siyuan" w:date="2022-02-22T23:25:00Z">
              <w:r w:rsidR="0007594C" w:rsidRPr="001E0409">
                <w:rPr>
                  <w:rFonts w:hint="eastAsia"/>
                </w:rPr>
                <w:t>被选作</w:t>
              </w:r>
            </w:ins>
            <w:del w:id="2520" w:author="chen siyuan" w:date="2022-02-22T23:25:00Z">
              <w:r w:rsidRPr="001E0409" w:rsidDel="0007594C">
                <w:rPr>
                  <w:rFonts w:hint="eastAsia"/>
                </w:rPr>
                <w:delText>作为</w:delText>
              </w:r>
            </w:del>
            <w:r w:rsidRPr="001E0409">
              <w:rPr>
                <w:rFonts w:hint="eastAsia"/>
              </w:rPr>
              <w:t>全脑血管分割网络</w:t>
            </w:r>
            <w:r w:rsidR="00451357" w:rsidRPr="001E0409">
              <w:rPr>
                <w:rFonts w:hint="eastAsia"/>
              </w:rPr>
              <w:t>。</w:t>
            </w:r>
            <w:r w:rsidR="00954773" w:rsidRPr="001E0409">
              <w:rPr>
                <w:rFonts w:hint="eastAsia"/>
              </w:rPr>
              <w:t>我们</w:t>
            </w:r>
            <w:r w:rsidR="007765EF" w:rsidRPr="001E0409">
              <w:rPr>
                <w:rFonts w:hint="eastAsia"/>
              </w:rPr>
              <w:t>使用</w:t>
            </w:r>
            <w:r w:rsidR="00954773" w:rsidRPr="001E0409">
              <w:rPr>
                <w:rFonts w:hint="eastAsia"/>
              </w:rPr>
              <w:t>了</w:t>
            </w:r>
            <w:r w:rsidR="009D5041" w:rsidRPr="001E0409">
              <w:t>16</w:t>
            </w:r>
            <w:r w:rsidR="009D5041" w:rsidRPr="001E0409">
              <w:rPr>
                <w:rFonts w:hint="eastAsia"/>
              </w:rPr>
              <w:t>块</w:t>
            </w:r>
            <w:r w:rsidR="004F6EEA" w:rsidRPr="001E0409">
              <w:t xml:space="preserve">Titan XP </w:t>
            </w:r>
            <w:r w:rsidR="009D5041" w:rsidRPr="001E0409">
              <w:t>GPU</w:t>
            </w:r>
            <w:r w:rsidR="00451357" w:rsidRPr="001E0409">
              <w:rPr>
                <w:rFonts w:hint="eastAsia"/>
              </w:rPr>
              <w:t>并行测试</w:t>
            </w:r>
            <w:r w:rsidR="009D5041" w:rsidRPr="001E0409">
              <w:rPr>
                <w:rFonts w:hint="eastAsia"/>
              </w:rPr>
              <w:t>，</w:t>
            </w:r>
            <w:r w:rsidR="00317C26" w:rsidRPr="001E0409">
              <w:rPr>
                <w:rFonts w:hint="eastAsia"/>
              </w:rPr>
              <w:t>共</w:t>
            </w:r>
            <w:r w:rsidR="00DD4D0D" w:rsidRPr="001E0409">
              <w:rPr>
                <w:rFonts w:hint="eastAsia"/>
              </w:rPr>
              <w:t>花费</w:t>
            </w:r>
            <w:r w:rsidR="009D5041" w:rsidRPr="001E0409">
              <w:t>22</w:t>
            </w:r>
            <w:r w:rsidR="009D5041" w:rsidRPr="001E0409">
              <w:rPr>
                <w:rFonts w:hint="eastAsia"/>
              </w:rPr>
              <w:t>天</w:t>
            </w:r>
            <w:ins w:id="2521" w:author="chen siyuan" w:date="2022-02-22T23:25:00Z">
              <w:r w:rsidR="00886EBB" w:rsidRPr="001E0409">
                <w:rPr>
                  <w:rFonts w:hint="eastAsia"/>
                </w:rPr>
                <w:t>测试</w:t>
              </w:r>
            </w:ins>
            <w:del w:id="2522" w:author="chen siyuan" w:date="2022-02-22T23:25:00Z">
              <w:r w:rsidR="009D5041" w:rsidRPr="001E0409" w:rsidDel="00886EBB">
                <w:rPr>
                  <w:rFonts w:hint="eastAsia"/>
                </w:rPr>
                <w:delText>跑</w:delText>
              </w:r>
            </w:del>
            <w:r w:rsidR="009D5041" w:rsidRPr="001E0409">
              <w:rPr>
                <w:rFonts w:hint="eastAsia"/>
              </w:rPr>
              <w:t>完全脑数据。</w:t>
            </w:r>
            <w:r w:rsidR="00E84CC0" w:rsidRPr="001E0409">
              <w:rPr>
                <w:rFonts w:hint="eastAsia"/>
              </w:rPr>
              <w:t>全脑分割</w:t>
            </w:r>
            <w:r w:rsidR="000053A7" w:rsidRPr="001E0409">
              <w:rPr>
                <w:rFonts w:hint="eastAsia"/>
              </w:rPr>
              <w:t>结果</w:t>
            </w:r>
            <w:r w:rsidR="00E84CC0" w:rsidRPr="001E0409">
              <w:rPr>
                <w:rFonts w:hint="eastAsia"/>
              </w:rPr>
              <w:t>的</w:t>
            </w:r>
            <w:r w:rsidR="00555486" w:rsidRPr="001E0409">
              <w:rPr>
                <w:rFonts w:hint="eastAsia"/>
              </w:rPr>
              <w:t>点云</w:t>
            </w:r>
            <w:r w:rsidR="00E84CC0" w:rsidRPr="001E0409">
              <w:rPr>
                <w:rFonts w:hint="eastAsia"/>
              </w:rPr>
              <w:t>可视化</w:t>
            </w:r>
            <w:r w:rsidR="000053A7" w:rsidRPr="001E0409">
              <w:rPr>
                <w:rFonts w:hint="eastAsia"/>
              </w:rPr>
              <w:t>如图</w:t>
            </w:r>
            <w:del w:id="2523" w:author="chen siyuan" w:date="2022-02-25T15:16:00Z">
              <w:r w:rsidR="000053A7" w:rsidRPr="001E0409" w:rsidDel="00980BA1">
                <w:delText>18</w:delText>
              </w:r>
            </w:del>
            <w:ins w:id="2524" w:author="chen siyuan" w:date="2022-02-25T15:16:00Z">
              <w:r w:rsidR="00980BA1" w:rsidRPr="001E0409">
                <w:t>10</w:t>
              </w:r>
              <w:r w:rsidR="00980BA1" w:rsidRPr="001E0409">
                <w:rPr>
                  <w:rFonts w:hint="eastAsia"/>
                </w:rPr>
                <w:t>的右图</w:t>
              </w:r>
            </w:ins>
            <w:r w:rsidR="00E84CC0" w:rsidRPr="001E0409">
              <w:rPr>
                <w:rFonts w:hint="eastAsia"/>
              </w:rPr>
              <w:t>。</w:t>
            </w:r>
            <w:ins w:id="2525" w:author="chen siyuan" w:date="2022-02-28T15:24:00Z">
              <w:r w:rsidR="002050B9" w:rsidRPr="001E0409">
                <w:rPr>
                  <w:rFonts w:hint="eastAsia"/>
                </w:rPr>
                <w:t>（粗</w:t>
              </w:r>
            </w:ins>
            <w:ins w:id="2526" w:author="chen siyuan" w:date="2022-02-28T22:21:00Z">
              <w:r w:rsidR="00403BA6" w:rsidRPr="001E0409">
                <w:rPr>
                  <w:rFonts w:hint="eastAsia"/>
                </w:rPr>
                <w:t>体</w:t>
              </w:r>
            </w:ins>
            <w:ins w:id="2527" w:author="chen siyuan" w:date="2022-02-28T22:20:00Z">
              <w:r w:rsidR="00DA2329" w:rsidRPr="001E0409">
                <w:rPr>
                  <w:rFonts w:hint="eastAsia"/>
                  <w:rPrChange w:id="2528" w:author="chen siyuan" w:date="2022-03-03T16:43:00Z">
                    <w:rPr>
                      <w:rFonts w:hint="eastAsia"/>
                      <w:highlight w:val="yellow"/>
                    </w:rPr>
                  </w:rPrChange>
                </w:rPr>
                <w:t>表示最优</w:t>
              </w:r>
            </w:ins>
            <w:ins w:id="2529" w:author="chen siyuan" w:date="2022-02-28T15:24:00Z">
              <w:r w:rsidR="002050B9" w:rsidRPr="001E0409">
                <w:rPr>
                  <w:rFonts w:hint="eastAsia"/>
                </w:rPr>
                <w:t>）</w:t>
              </w:r>
            </w:ins>
          </w:p>
          <w:p w14:paraId="2E64D12F" w14:textId="66D599AE" w:rsidR="00635CF0" w:rsidRPr="001E0409" w:rsidRDefault="00635CF0" w:rsidP="00D8486D">
            <w:pPr>
              <w:pStyle w:val="a7"/>
              <w:keepNext/>
              <w:spacing w:line="312" w:lineRule="auto"/>
              <w:jc w:val="center"/>
              <w:rPr>
                <w:rFonts w:ascii="Times New Roman" w:hAnsi="Times New Roman"/>
              </w:rPr>
            </w:pPr>
            <w:r w:rsidRPr="001E0409">
              <w:rPr>
                <w:rFonts w:ascii="Times New Roman" w:hAnsi="Times New Roman" w:hint="eastAsia"/>
              </w:rPr>
              <w:t>表</w:t>
            </w:r>
            <w:r w:rsidRPr="001E0409">
              <w:rPr>
                <w:rFonts w:ascii="Times New Roman" w:hAnsi="Times New Roman"/>
              </w:rPr>
              <w:t xml:space="preserve"> </w:t>
            </w:r>
            <w:r w:rsidRPr="001E0409">
              <w:rPr>
                <w:rFonts w:ascii="Times New Roman" w:hAnsi="Times New Roman"/>
                <w:rPrChange w:id="2530" w:author="chen siyuan" w:date="2022-03-03T16:43:00Z">
                  <w:rPr>
                    <w:rFonts w:ascii="Times New Roman" w:hAnsi="Times New Roman"/>
                  </w:rPr>
                </w:rPrChange>
              </w:rPr>
              <w:fldChar w:fldCharType="begin"/>
            </w:r>
            <w:r w:rsidRPr="001E0409">
              <w:rPr>
                <w:rFonts w:ascii="Times New Roman" w:hAnsi="Times New Roman"/>
              </w:rPr>
              <w:instrText xml:space="preserve"> SEQ </w:instrText>
            </w:r>
            <w:r w:rsidRPr="001E0409">
              <w:rPr>
                <w:rFonts w:ascii="Times New Roman" w:hAnsi="Times New Roman" w:hint="eastAsia"/>
              </w:rPr>
              <w:instrText>表</w:instrText>
            </w:r>
            <w:r w:rsidRPr="001E0409">
              <w:rPr>
                <w:rFonts w:ascii="Times New Roman" w:hAnsi="Times New Roman"/>
              </w:rPr>
              <w:instrText xml:space="preserve"> \* ARABIC </w:instrText>
            </w:r>
            <w:r w:rsidRPr="001E0409">
              <w:rPr>
                <w:rFonts w:ascii="Times New Roman" w:hAnsi="Times New Roman"/>
                <w:rPrChange w:id="2531" w:author="chen siyuan" w:date="2022-03-03T16:43:00Z">
                  <w:rPr>
                    <w:rFonts w:ascii="Times New Roman" w:hAnsi="Times New Roman"/>
                  </w:rPr>
                </w:rPrChange>
              </w:rPr>
              <w:fldChar w:fldCharType="separate"/>
            </w:r>
            <w:r w:rsidR="00E620B7" w:rsidRPr="001E0409">
              <w:rPr>
                <w:rFonts w:ascii="Times New Roman" w:hAnsi="Times New Roman"/>
                <w:noProof/>
              </w:rPr>
              <w:t>2</w:t>
            </w:r>
            <w:r w:rsidRPr="001E0409">
              <w:rPr>
                <w:rFonts w:ascii="Times New Roman" w:hAnsi="Times New Roman"/>
                <w:rPrChange w:id="2532" w:author="chen siyuan" w:date="2022-03-03T16:43:00Z">
                  <w:rPr>
                    <w:rFonts w:ascii="Times New Roman" w:hAnsi="Times New Roman"/>
                  </w:rPr>
                </w:rPrChange>
              </w:rPr>
              <w:fldChar w:fldCharType="end"/>
            </w:r>
            <w:ins w:id="2533" w:author="chen siyuan" w:date="2022-02-28T22:56:00Z">
              <w:r w:rsidR="00E172A3" w:rsidRPr="001E0409">
                <w:rPr>
                  <w:rFonts w:ascii="Times New Roman" w:hAnsi="Times New Roman"/>
                </w:rPr>
                <w:t>.</w:t>
              </w:r>
            </w:ins>
            <w:r w:rsidRPr="001E0409">
              <w:rPr>
                <w:rFonts w:ascii="Times New Roman" w:hAnsi="Times New Roman"/>
              </w:rPr>
              <w:t xml:space="preserve"> </w:t>
            </w:r>
            <w:r w:rsidR="00D95F3B" w:rsidRPr="001E0409">
              <w:rPr>
                <w:rFonts w:ascii="Times New Roman" w:hAnsi="Times New Roman" w:hint="eastAsia"/>
              </w:rPr>
              <w:t>分割测试指标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4"/>
              <w:gridCol w:w="1378"/>
              <w:gridCol w:w="1132"/>
              <w:gridCol w:w="1226"/>
              <w:gridCol w:w="1453"/>
              <w:gridCol w:w="1245"/>
            </w:tblGrid>
            <w:tr w:rsidR="00D36E28" w:rsidRPr="001E0409" w14:paraId="677EC8CE" w14:textId="31991825" w:rsidTr="00934887">
              <w:trPr>
                <w:jc w:val="center"/>
              </w:trPr>
              <w:tc>
                <w:tcPr>
                  <w:tcW w:w="1564" w:type="dxa"/>
                  <w:shd w:val="clear" w:color="auto" w:fill="auto"/>
                </w:tcPr>
                <w:p w14:paraId="3812186C" w14:textId="0F476F75" w:rsidR="00792290" w:rsidRPr="001E0409" w:rsidRDefault="00792290" w:rsidP="00074E89">
                  <w:pPr>
                    <w:spacing w:line="312" w:lineRule="auto"/>
                    <w:jc w:val="center"/>
                  </w:pPr>
                  <w:r w:rsidRPr="001E0409">
                    <w:rPr>
                      <w:rFonts w:hint="eastAsia"/>
                    </w:rPr>
                    <w:t>模型</w:t>
                  </w:r>
                </w:p>
              </w:tc>
              <w:tc>
                <w:tcPr>
                  <w:tcW w:w="1378" w:type="dxa"/>
                  <w:shd w:val="clear" w:color="auto" w:fill="auto"/>
                </w:tcPr>
                <w:p w14:paraId="293FBCBB" w14:textId="56244144" w:rsidR="00792290" w:rsidRPr="001E0409" w:rsidRDefault="00792290" w:rsidP="00074E89">
                  <w:pPr>
                    <w:spacing w:line="312" w:lineRule="auto"/>
                    <w:jc w:val="center"/>
                  </w:pPr>
                  <w:r w:rsidRPr="001E0409">
                    <w:t>Precision</w:t>
                  </w:r>
                </w:p>
              </w:tc>
              <w:tc>
                <w:tcPr>
                  <w:tcW w:w="1132" w:type="dxa"/>
                  <w:shd w:val="clear" w:color="auto" w:fill="auto"/>
                </w:tcPr>
                <w:p w14:paraId="0D380F14" w14:textId="6974F675" w:rsidR="00792290" w:rsidRPr="001E0409" w:rsidRDefault="00792290" w:rsidP="00074E89">
                  <w:pPr>
                    <w:spacing w:line="312" w:lineRule="auto"/>
                    <w:jc w:val="center"/>
                  </w:pPr>
                  <w:r w:rsidRPr="001E0409">
                    <w:t>Recall</w:t>
                  </w:r>
                </w:p>
              </w:tc>
              <w:tc>
                <w:tcPr>
                  <w:tcW w:w="1226" w:type="dxa"/>
                  <w:shd w:val="clear" w:color="auto" w:fill="auto"/>
                </w:tcPr>
                <w:p w14:paraId="3AA72E22" w14:textId="4F87FEF5" w:rsidR="00792290" w:rsidRPr="001E0409" w:rsidRDefault="00792290" w:rsidP="00074E89">
                  <w:pPr>
                    <w:spacing w:line="312" w:lineRule="auto"/>
                    <w:jc w:val="center"/>
                  </w:pPr>
                  <w:r w:rsidRPr="001E0409">
                    <w:t>F-score</w:t>
                  </w:r>
                </w:p>
              </w:tc>
              <w:tc>
                <w:tcPr>
                  <w:tcW w:w="1453" w:type="dxa"/>
                  <w:shd w:val="clear" w:color="auto" w:fill="auto"/>
                </w:tcPr>
                <w:p w14:paraId="3AA1AD36" w14:textId="4BF99E47" w:rsidR="00792290" w:rsidRPr="001E0409" w:rsidRDefault="00792290" w:rsidP="00074E89">
                  <w:pPr>
                    <w:spacing w:line="312" w:lineRule="auto"/>
                    <w:jc w:val="center"/>
                  </w:pPr>
                  <w:r w:rsidRPr="001E0409">
                    <w:t>Mean IoU</w:t>
                  </w:r>
                  <w:ins w:id="2534" w:author="chen siyuan" w:date="2022-02-22T22:57:00Z">
                    <w:r w:rsidR="00DE1417" w:rsidRPr="001E0409">
                      <w:t xml:space="preserve"> </w:t>
                    </w:r>
                  </w:ins>
                </w:p>
              </w:tc>
              <w:tc>
                <w:tcPr>
                  <w:tcW w:w="1245" w:type="dxa"/>
                </w:tcPr>
                <w:p w14:paraId="59401DA7" w14:textId="14712346" w:rsidR="00792290" w:rsidRPr="001E0409" w:rsidRDefault="00446653" w:rsidP="00074E89">
                  <w:pPr>
                    <w:spacing w:line="312" w:lineRule="auto"/>
                    <w:jc w:val="center"/>
                  </w:pPr>
                  <w:r w:rsidRPr="001E0409">
                    <w:t>T</w:t>
                  </w:r>
                  <w:r w:rsidRPr="001E0409">
                    <w:rPr>
                      <w:vertAlign w:val="subscript"/>
                    </w:rPr>
                    <w:t>inference</w:t>
                  </w:r>
                  <w:ins w:id="2535" w:author="chen siyuan" w:date="2022-02-22T22:57:00Z">
                    <w:r w:rsidR="00DE1417" w:rsidRPr="001E0409">
                      <w:t xml:space="preserve"> </w:t>
                    </w:r>
                  </w:ins>
                </w:p>
              </w:tc>
            </w:tr>
            <w:tr w:rsidR="00D36E28" w:rsidRPr="001E0409" w14:paraId="22B73A25" w14:textId="0BBE842F" w:rsidTr="00934887">
              <w:trPr>
                <w:jc w:val="center"/>
              </w:trPr>
              <w:tc>
                <w:tcPr>
                  <w:tcW w:w="1564" w:type="dxa"/>
                  <w:shd w:val="clear" w:color="auto" w:fill="auto"/>
                </w:tcPr>
                <w:p w14:paraId="05EA7F06" w14:textId="293C4185" w:rsidR="00792290" w:rsidRPr="001E0409" w:rsidRDefault="00A37103" w:rsidP="00FE4989">
                  <w:pPr>
                    <w:spacing w:line="312" w:lineRule="auto"/>
                    <w:jc w:val="center"/>
                    <w:rPr>
                      <w:szCs w:val="21"/>
                    </w:rPr>
                  </w:pPr>
                  <w:r w:rsidRPr="001E0409">
                    <w:t>3D U-Net</w:t>
                  </w:r>
                </w:p>
              </w:tc>
              <w:tc>
                <w:tcPr>
                  <w:tcW w:w="1378" w:type="dxa"/>
                  <w:shd w:val="clear" w:color="auto" w:fill="auto"/>
                </w:tcPr>
                <w:p w14:paraId="1017CA25" w14:textId="09D63C63" w:rsidR="00792290" w:rsidRPr="001E0409" w:rsidRDefault="00792290" w:rsidP="00FE4989">
                  <w:pPr>
                    <w:spacing w:line="312" w:lineRule="auto"/>
                    <w:jc w:val="center"/>
                    <w:rPr>
                      <w:b/>
                      <w:szCs w:val="21"/>
                      <w:rPrChange w:id="2536" w:author="chen siyuan" w:date="2022-03-03T16:43:00Z">
                        <w:rPr>
                          <w:szCs w:val="21"/>
                        </w:rPr>
                      </w:rPrChange>
                    </w:rPr>
                  </w:pPr>
                  <w:r w:rsidRPr="001E0409">
                    <w:rPr>
                      <w:b/>
                      <w:szCs w:val="21"/>
                      <w:rPrChange w:id="2537" w:author="chen siyuan" w:date="2022-03-03T16:43:00Z">
                        <w:rPr>
                          <w:szCs w:val="21"/>
                        </w:rPr>
                      </w:rPrChange>
                    </w:rPr>
                    <w:t>0.98</w:t>
                  </w:r>
                  <w:r w:rsidR="00F968DE" w:rsidRPr="001E0409">
                    <w:rPr>
                      <w:b/>
                      <w:szCs w:val="21"/>
                      <w:rPrChange w:id="2538" w:author="chen siyuan" w:date="2022-03-03T16:43:00Z">
                        <w:rPr>
                          <w:szCs w:val="21"/>
                        </w:rPr>
                      </w:rPrChange>
                    </w:rPr>
                    <w:t>21</w:t>
                  </w:r>
                </w:p>
              </w:tc>
              <w:tc>
                <w:tcPr>
                  <w:tcW w:w="1132" w:type="dxa"/>
                  <w:shd w:val="clear" w:color="auto" w:fill="auto"/>
                </w:tcPr>
                <w:p w14:paraId="7BB2B36C" w14:textId="4416A37A" w:rsidR="00792290" w:rsidRPr="001E0409" w:rsidRDefault="00792290" w:rsidP="00FE4989">
                  <w:pPr>
                    <w:spacing w:line="312" w:lineRule="auto"/>
                    <w:jc w:val="center"/>
                    <w:rPr>
                      <w:szCs w:val="21"/>
                    </w:rPr>
                  </w:pPr>
                  <w:r w:rsidRPr="001E0409">
                    <w:rPr>
                      <w:szCs w:val="21"/>
                    </w:rPr>
                    <w:t>0.8301</w:t>
                  </w:r>
                </w:p>
              </w:tc>
              <w:tc>
                <w:tcPr>
                  <w:tcW w:w="1226" w:type="dxa"/>
                  <w:shd w:val="clear" w:color="auto" w:fill="auto"/>
                </w:tcPr>
                <w:p w14:paraId="119A291A" w14:textId="338A4A2D" w:rsidR="00792290" w:rsidRPr="001E0409" w:rsidRDefault="00792290" w:rsidP="00FE4989">
                  <w:pPr>
                    <w:spacing w:line="312" w:lineRule="auto"/>
                    <w:jc w:val="center"/>
                    <w:rPr>
                      <w:szCs w:val="21"/>
                    </w:rPr>
                  </w:pPr>
                  <w:r w:rsidRPr="001E0409">
                    <w:rPr>
                      <w:szCs w:val="21"/>
                    </w:rPr>
                    <w:t>0.9018</w:t>
                  </w:r>
                </w:p>
              </w:tc>
              <w:tc>
                <w:tcPr>
                  <w:tcW w:w="1453" w:type="dxa"/>
                  <w:shd w:val="clear" w:color="auto" w:fill="auto"/>
                </w:tcPr>
                <w:p w14:paraId="62278F74" w14:textId="2B599BC8" w:rsidR="00792290" w:rsidRPr="001E0409" w:rsidRDefault="00F968DE" w:rsidP="00FE4989">
                  <w:pPr>
                    <w:spacing w:line="312" w:lineRule="auto"/>
                    <w:jc w:val="center"/>
                    <w:rPr>
                      <w:szCs w:val="21"/>
                    </w:rPr>
                  </w:pPr>
                  <w:r w:rsidRPr="001E0409">
                    <w:rPr>
                      <w:szCs w:val="21"/>
                    </w:rPr>
                    <w:t>0.</w:t>
                  </w:r>
                  <w:r w:rsidR="005E2D23" w:rsidRPr="001E0409">
                    <w:rPr>
                      <w:szCs w:val="21"/>
                    </w:rPr>
                    <w:t>9083</w:t>
                  </w:r>
                </w:p>
              </w:tc>
              <w:tc>
                <w:tcPr>
                  <w:tcW w:w="1245" w:type="dxa"/>
                </w:tcPr>
                <w:p w14:paraId="26E1C3DC" w14:textId="15F46F44" w:rsidR="00792290" w:rsidRPr="001E0409" w:rsidRDefault="00F73689" w:rsidP="00FE4989">
                  <w:pPr>
                    <w:spacing w:line="312" w:lineRule="auto"/>
                    <w:jc w:val="center"/>
                    <w:rPr>
                      <w:szCs w:val="21"/>
                    </w:rPr>
                  </w:pPr>
                  <w:r w:rsidRPr="001E0409">
                    <w:rPr>
                      <w:szCs w:val="21"/>
                    </w:rPr>
                    <w:t>0</w:t>
                  </w:r>
                  <w:r w:rsidR="000D1930" w:rsidRPr="001E0409">
                    <w:rPr>
                      <w:rFonts w:hint="eastAsia"/>
                      <w:szCs w:val="21"/>
                    </w:rPr>
                    <w:t>′</w:t>
                  </w:r>
                  <w:r w:rsidRPr="001E0409">
                    <w:rPr>
                      <w:szCs w:val="21"/>
                    </w:rPr>
                    <w:t>3</w:t>
                  </w:r>
                  <w:r w:rsidR="00A17560" w:rsidRPr="001E0409">
                    <w:rPr>
                      <w:szCs w:val="21"/>
                    </w:rPr>
                    <w:t>5</w:t>
                  </w:r>
                  <w:r w:rsidR="000D1930" w:rsidRPr="001E0409">
                    <w:rPr>
                      <w:rFonts w:hint="eastAsia"/>
                      <w:szCs w:val="21"/>
                    </w:rPr>
                    <w:t>″</w:t>
                  </w:r>
                  <w:r w:rsidR="00F365CC" w:rsidRPr="001E0409">
                    <w:rPr>
                      <w:szCs w:val="21"/>
                    </w:rPr>
                    <w:t>/</w:t>
                  </w:r>
                  <w:r w:rsidR="00F365CC" w:rsidRPr="001E0409">
                    <w:rPr>
                      <w:rFonts w:hint="eastAsia"/>
                      <w:szCs w:val="21"/>
                    </w:rPr>
                    <w:t>块</w:t>
                  </w:r>
                </w:p>
              </w:tc>
            </w:tr>
            <w:tr w:rsidR="00D36E28" w:rsidRPr="001E0409" w14:paraId="3AD29FAD" w14:textId="3E239F05" w:rsidTr="00934887">
              <w:trPr>
                <w:jc w:val="center"/>
              </w:trPr>
              <w:tc>
                <w:tcPr>
                  <w:tcW w:w="1564" w:type="dxa"/>
                  <w:shd w:val="clear" w:color="auto" w:fill="auto"/>
                </w:tcPr>
                <w:p w14:paraId="42809C1F" w14:textId="46237313" w:rsidR="00792290" w:rsidRPr="001E0409" w:rsidRDefault="00A37103" w:rsidP="00FE4989">
                  <w:pPr>
                    <w:spacing w:line="312" w:lineRule="auto"/>
                    <w:jc w:val="center"/>
                    <w:rPr>
                      <w:szCs w:val="21"/>
                    </w:rPr>
                  </w:pPr>
                  <w:r w:rsidRPr="001E0409">
                    <w:t>3D U-Net-aniso</w:t>
                  </w:r>
                </w:p>
              </w:tc>
              <w:tc>
                <w:tcPr>
                  <w:tcW w:w="1378" w:type="dxa"/>
                  <w:shd w:val="clear" w:color="auto" w:fill="auto"/>
                </w:tcPr>
                <w:p w14:paraId="5AF22CAC" w14:textId="1CDC18EF" w:rsidR="00792290" w:rsidRPr="001E0409" w:rsidRDefault="00792290" w:rsidP="00FE4989">
                  <w:pPr>
                    <w:spacing w:line="312" w:lineRule="auto"/>
                    <w:jc w:val="center"/>
                    <w:rPr>
                      <w:szCs w:val="21"/>
                    </w:rPr>
                  </w:pPr>
                  <w:r w:rsidRPr="001E0409">
                    <w:rPr>
                      <w:szCs w:val="21"/>
                    </w:rPr>
                    <w:t>0.9739</w:t>
                  </w:r>
                </w:p>
              </w:tc>
              <w:tc>
                <w:tcPr>
                  <w:tcW w:w="1132" w:type="dxa"/>
                  <w:shd w:val="clear" w:color="auto" w:fill="auto"/>
                </w:tcPr>
                <w:p w14:paraId="17A8B367" w14:textId="42B558D9" w:rsidR="00792290" w:rsidRPr="001E0409" w:rsidRDefault="00792290" w:rsidP="00FE4989">
                  <w:pPr>
                    <w:spacing w:line="312" w:lineRule="auto"/>
                    <w:jc w:val="center"/>
                    <w:rPr>
                      <w:b/>
                      <w:szCs w:val="21"/>
                      <w:rPrChange w:id="2539" w:author="chen siyuan" w:date="2022-03-03T16:43:00Z">
                        <w:rPr>
                          <w:szCs w:val="21"/>
                        </w:rPr>
                      </w:rPrChange>
                    </w:rPr>
                  </w:pPr>
                  <w:r w:rsidRPr="001E0409">
                    <w:rPr>
                      <w:b/>
                      <w:szCs w:val="21"/>
                      <w:rPrChange w:id="2540" w:author="chen siyuan" w:date="2022-03-03T16:43:00Z">
                        <w:rPr>
                          <w:szCs w:val="21"/>
                        </w:rPr>
                      </w:rPrChange>
                    </w:rPr>
                    <w:t>0.9361</w:t>
                  </w:r>
                </w:p>
              </w:tc>
              <w:tc>
                <w:tcPr>
                  <w:tcW w:w="1226" w:type="dxa"/>
                  <w:shd w:val="clear" w:color="auto" w:fill="auto"/>
                </w:tcPr>
                <w:p w14:paraId="3DF745FE" w14:textId="421E565F" w:rsidR="00792290" w:rsidRPr="001E0409" w:rsidRDefault="00792290" w:rsidP="00FE4989">
                  <w:pPr>
                    <w:spacing w:line="312" w:lineRule="auto"/>
                    <w:jc w:val="center"/>
                    <w:rPr>
                      <w:b/>
                      <w:szCs w:val="21"/>
                      <w:rPrChange w:id="2541" w:author="chen siyuan" w:date="2022-03-03T16:43:00Z">
                        <w:rPr>
                          <w:szCs w:val="21"/>
                        </w:rPr>
                      </w:rPrChange>
                    </w:rPr>
                  </w:pPr>
                  <w:r w:rsidRPr="001E0409">
                    <w:rPr>
                      <w:b/>
                      <w:szCs w:val="21"/>
                      <w:rPrChange w:id="2542" w:author="chen siyuan" w:date="2022-03-03T16:43:00Z">
                        <w:rPr>
                          <w:szCs w:val="21"/>
                        </w:rPr>
                      </w:rPrChange>
                    </w:rPr>
                    <w:t>0.9546</w:t>
                  </w:r>
                </w:p>
              </w:tc>
              <w:tc>
                <w:tcPr>
                  <w:tcW w:w="1453" w:type="dxa"/>
                  <w:shd w:val="clear" w:color="auto" w:fill="auto"/>
                </w:tcPr>
                <w:p w14:paraId="5244F75E" w14:textId="20E456AD" w:rsidR="00792290" w:rsidRPr="001E0409" w:rsidRDefault="00792290" w:rsidP="00FE4989">
                  <w:pPr>
                    <w:spacing w:line="312" w:lineRule="auto"/>
                    <w:jc w:val="center"/>
                    <w:rPr>
                      <w:b/>
                      <w:szCs w:val="21"/>
                      <w:rPrChange w:id="2543" w:author="chen siyuan" w:date="2022-03-03T16:43:00Z">
                        <w:rPr>
                          <w:szCs w:val="21"/>
                        </w:rPr>
                      </w:rPrChange>
                    </w:rPr>
                  </w:pPr>
                  <w:r w:rsidRPr="001E0409">
                    <w:rPr>
                      <w:b/>
                      <w:szCs w:val="21"/>
                      <w:rPrChange w:id="2544" w:author="chen siyuan" w:date="2022-03-03T16:43:00Z">
                        <w:rPr>
                          <w:szCs w:val="21"/>
                        </w:rPr>
                      </w:rPrChange>
                    </w:rPr>
                    <w:t>0.9562</w:t>
                  </w:r>
                </w:p>
              </w:tc>
              <w:tc>
                <w:tcPr>
                  <w:tcW w:w="1245" w:type="dxa"/>
                </w:tcPr>
                <w:p w14:paraId="77986352" w14:textId="5B73DC82" w:rsidR="00792290" w:rsidRPr="001E0409" w:rsidRDefault="002A770A" w:rsidP="00FE4989">
                  <w:pPr>
                    <w:spacing w:line="312" w:lineRule="auto"/>
                    <w:jc w:val="center"/>
                    <w:rPr>
                      <w:b/>
                      <w:szCs w:val="21"/>
                      <w:rPrChange w:id="2545" w:author="chen siyuan" w:date="2022-03-03T16:43:00Z">
                        <w:rPr>
                          <w:szCs w:val="21"/>
                        </w:rPr>
                      </w:rPrChange>
                    </w:rPr>
                  </w:pPr>
                  <w:r w:rsidRPr="001E0409">
                    <w:rPr>
                      <w:b/>
                      <w:szCs w:val="21"/>
                      <w:rPrChange w:id="2546" w:author="chen siyuan" w:date="2022-03-03T16:43:00Z">
                        <w:rPr>
                          <w:szCs w:val="21"/>
                        </w:rPr>
                      </w:rPrChange>
                    </w:rPr>
                    <w:t>0</w:t>
                  </w:r>
                  <w:r w:rsidR="000D1930" w:rsidRPr="001E0409">
                    <w:rPr>
                      <w:rFonts w:hint="eastAsia"/>
                      <w:b/>
                      <w:szCs w:val="21"/>
                      <w:rPrChange w:id="2547" w:author="chen siyuan" w:date="2022-03-03T16:43:00Z">
                        <w:rPr>
                          <w:rFonts w:hint="eastAsia"/>
                          <w:szCs w:val="21"/>
                        </w:rPr>
                      </w:rPrChange>
                    </w:rPr>
                    <w:t>′</w:t>
                  </w:r>
                  <w:r w:rsidR="00F73689" w:rsidRPr="001E0409">
                    <w:rPr>
                      <w:b/>
                      <w:szCs w:val="21"/>
                      <w:rPrChange w:id="2548" w:author="chen siyuan" w:date="2022-03-03T16:43:00Z">
                        <w:rPr>
                          <w:szCs w:val="21"/>
                        </w:rPr>
                      </w:rPrChange>
                    </w:rPr>
                    <w:t>2</w:t>
                  </w:r>
                  <w:r w:rsidR="0093394D" w:rsidRPr="001E0409">
                    <w:rPr>
                      <w:b/>
                      <w:szCs w:val="21"/>
                      <w:rPrChange w:id="2549" w:author="chen siyuan" w:date="2022-03-03T16:43:00Z">
                        <w:rPr>
                          <w:szCs w:val="21"/>
                        </w:rPr>
                      </w:rPrChange>
                    </w:rPr>
                    <w:t>2</w:t>
                  </w:r>
                  <w:r w:rsidR="000D1930" w:rsidRPr="001E0409">
                    <w:rPr>
                      <w:rFonts w:hint="eastAsia"/>
                      <w:b/>
                      <w:szCs w:val="21"/>
                      <w:rPrChange w:id="2550" w:author="chen siyuan" w:date="2022-03-03T16:43:00Z">
                        <w:rPr>
                          <w:rFonts w:hint="eastAsia"/>
                          <w:szCs w:val="21"/>
                        </w:rPr>
                      </w:rPrChange>
                    </w:rPr>
                    <w:t>″</w:t>
                  </w:r>
                  <w:r w:rsidR="00F34FB3" w:rsidRPr="001E0409">
                    <w:rPr>
                      <w:b/>
                      <w:szCs w:val="21"/>
                      <w:rPrChange w:id="2551" w:author="chen siyuan" w:date="2022-03-03T16:43:00Z">
                        <w:rPr>
                          <w:szCs w:val="21"/>
                        </w:rPr>
                      </w:rPrChange>
                    </w:rPr>
                    <w:t>/</w:t>
                  </w:r>
                  <w:r w:rsidR="00F34FB3" w:rsidRPr="001E0409">
                    <w:rPr>
                      <w:rFonts w:hint="eastAsia"/>
                      <w:b/>
                      <w:szCs w:val="21"/>
                      <w:rPrChange w:id="2552" w:author="chen siyuan" w:date="2022-03-03T16:43:00Z">
                        <w:rPr>
                          <w:rFonts w:hint="eastAsia"/>
                          <w:szCs w:val="21"/>
                        </w:rPr>
                      </w:rPrChange>
                    </w:rPr>
                    <w:t>块</w:t>
                  </w:r>
                </w:p>
              </w:tc>
            </w:tr>
          </w:tbl>
          <w:p w14:paraId="73334E5E" w14:textId="0C0E92A1" w:rsidR="0000489E" w:rsidRPr="001E0409" w:rsidRDefault="008D450E" w:rsidP="0000489E">
            <w:pPr>
              <w:keepNext/>
              <w:spacing w:line="312" w:lineRule="auto"/>
              <w:jc w:val="left"/>
              <w:rPr>
                <w:ins w:id="2553" w:author="chen siyuan" w:date="2022-02-25T15:15:00Z"/>
              </w:rPr>
            </w:pPr>
            <w:r>
              <w:rPr>
                <w:noProof/>
                <w:rPrChange w:id="2554" w:author="chen siyuan" w:date="2022-03-03T16:43:00Z">
                  <w:rPr>
                    <w:noProof/>
                  </w:rPr>
                </w:rPrChange>
              </w:rPr>
              <w:drawing>
                <wp:inline distT="0" distB="0" distL="0" distR="0" wp14:anchorId="53172AF5" wp14:editId="27308943">
                  <wp:extent cx="1999615" cy="201993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99615" cy="2019935"/>
                          </a:xfrm>
                          <a:prstGeom prst="rect">
                            <a:avLst/>
                          </a:prstGeom>
                          <a:noFill/>
                          <a:ln>
                            <a:noFill/>
                          </a:ln>
                          <a:effectLst/>
                        </pic:spPr>
                      </pic:pic>
                    </a:graphicData>
                  </a:graphic>
                </wp:inline>
              </w:drawing>
            </w:r>
            <w:r>
              <w:rPr>
                <w:noProof/>
                <w:rPrChange w:id="2555" w:author="chen siyuan" w:date="2022-03-03T16:43:00Z">
                  <w:rPr>
                    <w:noProof/>
                  </w:rPr>
                </w:rPrChange>
              </w:rPr>
              <w:drawing>
                <wp:inline distT="0" distB="0" distL="0" distR="0" wp14:anchorId="4E136956" wp14:editId="0FE30ADA">
                  <wp:extent cx="2065020" cy="194246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65020" cy="1942465"/>
                          </a:xfrm>
                          <a:prstGeom prst="rect">
                            <a:avLst/>
                          </a:prstGeom>
                          <a:noFill/>
                          <a:ln>
                            <a:noFill/>
                          </a:ln>
                        </pic:spPr>
                      </pic:pic>
                    </a:graphicData>
                  </a:graphic>
                </wp:inline>
              </w:drawing>
            </w:r>
            <w:r>
              <w:rPr>
                <w:noProof/>
                <w:rPrChange w:id="2556" w:author="chen siyuan" w:date="2022-03-03T16:43:00Z">
                  <w:rPr>
                    <w:noProof/>
                  </w:rPr>
                </w:rPrChange>
              </w:rPr>
              <w:drawing>
                <wp:inline distT="0" distB="0" distL="0" distR="0" wp14:anchorId="6729FF8B" wp14:editId="6E0AF439">
                  <wp:extent cx="1988185" cy="18288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88185" cy="1828800"/>
                          </a:xfrm>
                          <a:prstGeom prst="rect">
                            <a:avLst/>
                          </a:prstGeom>
                          <a:noFill/>
                          <a:ln>
                            <a:noFill/>
                          </a:ln>
                        </pic:spPr>
                      </pic:pic>
                    </a:graphicData>
                  </a:graphic>
                </wp:inline>
              </w:drawing>
            </w:r>
          </w:p>
          <w:p w14:paraId="5BD1B332" w14:textId="2B758BF1" w:rsidR="0000489E" w:rsidRPr="001E0409" w:rsidRDefault="0000489E" w:rsidP="0000489E">
            <w:pPr>
              <w:pStyle w:val="a7"/>
              <w:ind w:left="840" w:hanging="840"/>
              <w:jc w:val="center"/>
              <w:rPr>
                <w:ins w:id="2557" w:author="chen siyuan" w:date="2022-02-25T15:15:00Z"/>
                <w:rFonts w:ascii="Times New Roman" w:hAnsi="Times New Roman"/>
              </w:rPr>
            </w:pPr>
            <w:ins w:id="2558" w:author="chen siyuan" w:date="2022-02-25T15:15:00Z">
              <w:r w:rsidRPr="001E0409">
                <w:rPr>
                  <w:rFonts w:ascii="Times New Roman" w:hAnsi="Times New Roman" w:hint="eastAsia"/>
                  <w:rPrChange w:id="2559" w:author="chen siyuan" w:date="2022-03-03T16:43:00Z">
                    <w:rPr>
                      <w:rFonts w:hint="eastAsia"/>
                    </w:rPr>
                  </w:rPrChange>
                </w:rPr>
                <w:t>图</w:t>
              </w:r>
              <w:r w:rsidRPr="001E0409">
                <w:rPr>
                  <w:rFonts w:ascii="Times New Roman" w:hAnsi="Times New Roman"/>
                  <w:rPrChange w:id="2560" w:author="chen siyuan" w:date="2022-03-03T16:43:00Z">
                    <w:rPr/>
                  </w:rPrChange>
                </w:rPr>
                <w:t xml:space="preserve"> </w:t>
              </w:r>
              <w:r w:rsidRPr="001E0409">
                <w:rPr>
                  <w:rFonts w:ascii="Times New Roman" w:hAnsi="Times New Roman"/>
                  <w:rPrChange w:id="2561" w:author="chen siyuan" w:date="2022-03-03T16:43:00Z">
                    <w:rPr/>
                  </w:rPrChange>
                </w:rPr>
                <w:fldChar w:fldCharType="begin"/>
              </w:r>
              <w:r w:rsidRPr="001E0409">
                <w:rPr>
                  <w:rFonts w:ascii="Times New Roman" w:hAnsi="Times New Roman"/>
                  <w:rPrChange w:id="2562" w:author="chen siyuan" w:date="2022-03-03T16:43:00Z">
                    <w:rPr/>
                  </w:rPrChange>
                </w:rPr>
                <w:instrText xml:space="preserve"> SEQ </w:instrText>
              </w:r>
              <w:r w:rsidRPr="001E0409">
                <w:rPr>
                  <w:rFonts w:ascii="Times New Roman" w:hAnsi="Times New Roman" w:hint="eastAsia"/>
                  <w:rPrChange w:id="2563" w:author="chen siyuan" w:date="2022-03-03T16:43:00Z">
                    <w:rPr>
                      <w:rFonts w:hint="eastAsia"/>
                    </w:rPr>
                  </w:rPrChange>
                </w:rPr>
                <w:instrText>图</w:instrText>
              </w:r>
              <w:r w:rsidRPr="001E0409">
                <w:rPr>
                  <w:rFonts w:ascii="Times New Roman" w:hAnsi="Times New Roman"/>
                  <w:rPrChange w:id="2564" w:author="chen siyuan" w:date="2022-03-03T16:43:00Z">
                    <w:rPr/>
                  </w:rPrChange>
                </w:rPr>
                <w:instrText xml:space="preserve"> \* ARABIC </w:instrText>
              </w:r>
            </w:ins>
            <w:r w:rsidRPr="001E0409">
              <w:rPr>
                <w:rFonts w:ascii="Times New Roman" w:hAnsi="Times New Roman"/>
                <w:rPrChange w:id="2565" w:author="chen siyuan" w:date="2022-03-03T16:43:00Z">
                  <w:rPr/>
                </w:rPrChange>
              </w:rPr>
              <w:fldChar w:fldCharType="separate"/>
            </w:r>
            <w:ins w:id="2566" w:author="chen siyuan" w:date="2022-02-25T15:15:00Z">
              <w:r w:rsidRPr="001E0409">
                <w:rPr>
                  <w:rFonts w:ascii="Times New Roman" w:hAnsi="Times New Roman"/>
                  <w:noProof/>
                  <w:rPrChange w:id="2567" w:author="chen siyuan" w:date="2022-03-03T16:43:00Z">
                    <w:rPr>
                      <w:noProof/>
                    </w:rPr>
                  </w:rPrChange>
                </w:rPr>
                <w:t>9</w:t>
              </w:r>
              <w:r w:rsidRPr="001E0409">
                <w:rPr>
                  <w:rFonts w:ascii="Times New Roman" w:hAnsi="Times New Roman"/>
                  <w:rPrChange w:id="2568" w:author="chen siyuan" w:date="2022-03-03T16:43:00Z">
                    <w:rPr/>
                  </w:rPrChange>
                </w:rPr>
                <w:fldChar w:fldCharType="end"/>
              </w:r>
            </w:ins>
            <w:ins w:id="2569" w:author="chen siyuan" w:date="2022-02-28T22:56:00Z">
              <w:r w:rsidR="00E172A3" w:rsidRPr="001E0409">
                <w:rPr>
                  <w:rFonts w:ascii="Times New Roman" w:hAnsi="Times New Roman"/>
                </w:rPr>
                <w:t>.</w:t>
              </w:r>
            </w:ins>
            <w:ins w:id="2570" w:author="chen siyuan" w:date="2022-02-25T15:15:00Z">
              <w:r w:rsidRPr="001E0409">
                <w:rPr>
                  <w:rFonts w:ascii="Times New Roman" w:hAnsi="Times New Roman"/>
                  <w:rPrChange w:id="2571" w:author="chen siyuan" w:date="2022-03-03T16:43:00Z">
                    <w:rPr/>
                  </w:rPrChange>
                </w:rPr>
                <w:t xml:space="preserve"> </w:t>
              </w:r>
              <w:r w:rsidRPr="001E0409">
                <w:rPr>
                  <w:rFonts w:ascii="Times New Roman" w:hAnsi="Times New Roman" w:hint="eastAsia"/>
                </w:rPr>
                <w:t>标注和两个分割模型的三维结果对比</w:t>
              </w:r>
            </w:ins>
            <w:ins w:id="2572" w:author="Li Zhili" w:date="2022-02-28T17:10:00Z">
              <w:del w:id="2573" w:author="chen siyuan" w:date="2022-02-28T22:22:00Z">
                <w:r w:rsidR="0016233F" w:rsidRPr="001E0409" w:rsidDel="002E14AA">
                  <w:rPr>
                    <w:rFonts w:ascii="Times New Roman" w:hAnsi="Times New Roman" w:hint="eastAsia"/>
                  </w:rPr>
                  <w:delText>（可以加框）</w:delText>
                </w:r>
              </w:del>
            </w:ins>
          </w:p>
          <w:p w14:paraId="16D45C9C" w14:textId="77777777" w:rsidR="0000489E" w:rsidRPr="001E0409" w:rsidRDefault="0000489E" w:rsidP="0000489E">
            <w:pPr>
              <w:jc w:val="center"/>
              <w:rPr>
                <w:ins w:id="2574" w:author="chen siyuan" w:date="2022-02-25T15:15:00Z"/>
                <w:rFonts w:eastAsia="黑体"/>
                <w:sz w:val="20"/>
                <w:szCs w:val="20"/>
              </w:rPr>
            </w:pPr>
            <w:ins w:id="2575" w:author="chen siyuan" w:date="2022-02-25T15:15:00Z">
              <w:r w:rsidRPr="001E0409">
                <w:rPr>
                  <w:rFonts w:eastAsia="黑体" w:hint="eastAsia"/>
                  <w:sz w:val="20"/>
                  <w:szCs w:val="20"/>
                </w:rPr>
                <w:t>从左往右分别是标注、</w:t>
              </w:r>
              <w:r w:rsidRPr="001E0409">
                <w:rPr>
                  <w:rFonts w:eastAsia="黑体"/>
                  <w:sz w:val="20"/>
                  <w:szCs w:val="20"/>
                </w:rPr>
                <w:t>3D U-Net</w:t>
              </w:r>
              <w:r w:rsidRPr="001E0409">
                <w:rPr>
                  <w:rFonts w:eastAsia="黑体" w:hint="eastAsia"/>
                  <w:sz w:val="20"/>
                  <w:szCs w:val="20"/>
                </w:rPr>
                <w:t>分割结果、</w:t>
              </w:r>
              <w:r w:rsidRPr="001E0409">
                <w:rPr>
                  <w:rFonts w:eastAsia="黑体"/>
                  <w:sz w:val="20"/>
                  <w:szCs w:val="20"/>
                </w:rPr>
                <w:t>3D U-Net-aniso</w:t>
              </w:r>
              <w:r w:rsidRPr="001E0409">
                <w:rPr>
                  <w:rFonts w:eastAsia="黑体" w:hint="eastAsia"/>
                  <w:sz w:val="20"/>
                  <w:szCs w:val="20"/>
                </w:rPr>
                <w:t>分割结果。</w:t>
              </w:r>
            </w:ins>
          </w:p>
          <w:p w14:paraId="7463BE9F" w14:textId="0A04A45E" w:rsidR="00DA3F02" w:rsidRPr="001E0409" w:rsidRDefault="0000489E">
            <w:pPr>
              <w:spacing w:afterLines="50" w:after="156"/>
              <w:jc w:val="center"/>
              <w:rPr>
                <w:rFonts w:eastAsia="黑体"/>
                <w:sz w:val="20"/>
                <w:szCs w:val="20"/>
                <w:rPrChange w:id="2576" w:author="chen siyuan" w:date="2022-03-03T16:43:00Z">
                  <w:rPr/>
                </w:rPrChange>
              </w:rPr>
              <w:pPrChange w:id="2577" w:author="chen siyuan" w:date="2022-02-25T15:15:00Z">
                <w:pPr>
                  <w:keepNext/>
                  <w:spacing w:line="312" w:lineRule="auto"/>
                  <w:jc w:val="left"/>
                </w:pPr>
              </w:pPrChange>
            </w:pPr>
            <w:ins w:id="2578" w:author="chen siyuan" w:date="2022-02-25T15:15:00Z">
              <w:r w:rsidRPr="001E0409">
                <w:rPr>
                  <w:rFonts w:eastAsia="黑体" w:hint="eastAsia"/>
                  <w:sz w:val="20"/>
                  <w:szCs w:val="20"/>
                </w:rPr>
                <w:lastRenderedPageBreak/>
                <w:t>两个分割结果差别较小，但是</w:t>
              </w:r>
              <w:r w:rsidRPr="001E0409">
                <w:rPr>
                  <w:rFonts w:eastAsia="黑体"/>
                  <w:sz w:val="20"/>
                  <w:szCs w:val="20"/>
                </w:rPr>
                <w:t>3D U-Net-aniso</w:t>
              </w:r>
              <w:r w:rsidRPr="001E0409">
                <w:rPr>
                  <w:rFonts w:eastAsia="黑体" w:hint="eastAsia"/>
                  <w:sz w:val="20"/>
                  <w:szCs w:val="20"/>
                </w:rPr>
                <w:t>有更好的血管结构连续性。</w:t>
              </w:r>
            </w:ins>
          </w:p>
          <w:p w14:paraId="0D0EA274" w14:textId="3F59D8A4" w:rsidR="00041F6F" w:rsidRPr="001E0409" w:rsidDel="0000489E" w:rsidRDefault="00DA3F02">
            <w:pPr>
              <w:pStyle w:val="a7"/>
              <w:ind w:left="840" w:hanging="840"/>
              <w:jc w:val="center"/>
              <w:rPr>
                <w:del w:id="2579" w:author="chen siyuan" w:date="2022-02-25T15:15:00Z"/>
                <w:rFonts w:ascii="Times New Roman" w:hAnsi="Times New Roman"/>
              </w:rPr>
            </w:pPr>
            <w:del w:id="2580" w:author="chen siyuan" w:date="2022-02-25T15:15:00Z">
              <w:r w:rsidRPr="001E0409" w:rsidDel="002929E2">
                <w:rPr>
                  <w:rFonts w:ascii="Times New Roman" w:hAnsi="Times New Roman" w:hint="eastAsia"/>
                  <w:rPrChange w:id="2581" w:author="chen siyuan" w:date="2022-03-03T16:43:00Z">
                    <w:rPr>
                      <w:rFonts w:hint="eastAsia"/>
                    </w:rPr>
                  </w:rPrChange>
                </w:rPr>
                <w:delText>图</w:delText>
              </w:r>
              <w:r w:rsidRPr="001E0409" w:rsidDel="002929E2">
                <w:rPr>
                  <w:rFonts w:ascii="Times New Roman" w:hAnsi="Times New Roman"/>
                  <w:rPrChange w:id="2582" w:author="chen siyuan" w:date="2022-03-03T16:43:00Z">
                    <w:rPr/>
                  </w:rPrChange>
                </w:rPr>
                <w:delText xml:space="preserve"> </w:delText>
              </w:r>
              <w:r w:rsidRPr="001E0409" w:rsidDel="0000489E">
                <w:rPr>
                  <w:rFonts w:ascii="Times New Roman" w:hAnsi="Times New Roman"/>
                  <w:rPrChange w:id="2583" w:author="chen siyuan" w:date="2022-03-03T16:43:00Z">
                    <w:rPr/>
                  </w:rPrChange>
                </w:rPr>
                <w:fldChar w:fldCharType="begin"/>
              </w:r>
              <w:r w:rsidRPr="001E0409" w:rsidDel="0000489E">
                <w:rPr>
                  <w:rFonts w:ascii="Times New Roman" w:hAnsi="Times New Roman"/>
                  <w:rPrChange w:id="2584" w:author="chen siyuan" w:date="2022-03-03T16:43:00Z">
                    <w:rPr/>
                  </w:rPrChange>
                </w:rPr>
                <w:delInstrText xml:space="preserve"> SEQ </w:delInstrText>
              </w:r>
              <w:r w:rsidRPr="001E0409" w:rsidDel="0000489E">
                <w:rPr>
                  <w:rFonts w:ascii="Times New Roman" w:hAnsi="Times New Roman" w:hint="eastAsia"/>
                  <w:rPrChange w:id="2585" w:author="chen siyuan" w:date="2022-03-03T16:43:00Z">
                    <w:rPr>
                      <w:rFonts w:hint="eastAsia"/>
                    </w:rPr>
                  </w:rPrChange>
                </w:rPr>
                <w:delInstrText>图</w:delInstrText>
              </w:r>
              <w:r w:rsidRPr="001E0409" w:rsidDel="0000489E">
                <w:rPr>
                  <w:rFonts w:ascii="Times New Roman" w:hAnsi="Times New Roman"/>
                  <w:rPrChange w:id="2586" w:author="chen siyuan" w:date="2022-03-03T16:43:00Z">
                    <w:rPr/>
                  </w:rPrChange>
                </w:rPr>
                <w:delInstrText xml:space="preserve"> \* ARABIC </w:delInstrText>
              </w:r>
              <w:r w:rsidRPr="001E0409" w:rsidDel="0000489E">
                <w:rPr>
                  <w:rFonts w:ascii="Times New Roman" w:hAnsi="Times New Roman"/>
                  <w:rPrChange w:id="2587" w:author="chen siyuan" w:date="2022-03-03T16:43:00Z">
                    <w:rPr/>
                  </w:rPrChange>
                </w:rPr>
                <w:fldChar w:fldCharType="separate"/>
              </w:r>
              <w:r w:rsidR="00E620B7" w:rsidRPr="001E0409" w:rsidDel="0000489E">
                <w:rPr>
                  <w:rFonts w:ascii="Times New Roman" w:hAnsi="Times New Roman"/>
                  <w:noProof/>
                  <w:rPrChange w:id="2588" w:author="chen siyuan" w:date="2022-03-03T16:43:00Z">
                    <w:rPr>
                      <w:noProof/>
                    </w:rPr>
                  </w:rPrChange>
                </w:rPr>
                <w:delText>16</w:delText>
              </w:r>
              <w:r w:rsidRPr="001E0409" w:rsidDel="0000489E">
                <w:rPr>
                  <w:rFonts w:ascii="Times New Roman" w:hAnsi="Times New Roman"/>
                  <w:rPrChange w:id="2589" w:author="chen siyuan" w:date="2022-03-03T16:43:00Z">
                    <w:rPr/>
                  </w:rPrChange>
                </w:rPr>
                <w:fldChar w:fldCharType="end"/>
              </w:r>
              <w:r w:rsidR="00041F6F" w:rsidRPr="001E0409" w:rsidDel="0000489E">
                <w:rPr>
                  <w:rFonts w:ascii="Times New Roman" w:hAnsi="Times New Roman"/>
                  <w:rPrChange w:id="2590" w:author="chen siyuan" w:date="2022-03-03T16:43:00Z">
                    <w:rPr/>
                  </w:rPrChange>
                </w:rPr>
                <w:delText xml:space="preserve"> </w:delText>
              </w:r>
              <w:r w:rsidR="00041F6F" w:rsidRPr="001E0409" w:rsidDel="0000489E">
                <w:rPr>
                  <w:rFonts w:ascii="Times New Roman" w:hAnsi="Times New Roman" w:hint="eastAsia"/>
                  <w:rPrChange w:id="2591" w:author="chen siyuan" w:date="2022-03-03T16:43:00Z">
                    <w:rPr>
                      <w:rFonts w:hint="eastAsia"/>
                    </w:rPr>
                  </w:rPrChange>
                </w:rPr>
                <w:delText>标注和两个分割模型的三维结果对比</w:delText>
              </w:r>
            </w:del>
          </w:p>
          <w:p w14:paraId="057AE80D" w14:textId="41001250" w:rsidR="00041F6F" w:rsidRPr="001E0409" w:rsidDel="0000489E" w:rsidRDefault="00041F6F">
            <w:pPr>
              <w:pStyle w:val="a7"/>
              <w:ind w:left="840" w:hanging="840"/>
              <w:jc w:val="center"/>
              <w:rPr>
                <w:del w:id="2592" w:author="chen siyuan" w:date="2022-02-25T15:15:00Z"/>
                <w:rPrChange w:id="2593" w:author="chen siyuan" w:date="2022-03-03T16:43:00Z">
                  <w:rPr>
                    <w:del w:id="2594" w:author="chen siyuan" w:date="2022-02-25T15:15:00Z"/>
                  </w:rPr>
                </w:rPrChange>
              </w:rPr>
              <w:pPrChange w:id="2595" w:author="chen siyuan" w:date="2022-02-25T15:15:00Z">
                <w:pPr>
                  <w:jc w:val="center"/>
                </w:pPr>
              </w:pPrChange>
            </w:pPr>
            <w:del w:id="2596" w:author="chen siyuan" w:date="2022-02-25T15:15:00Z">
              <w:r w:rsidRPr="001E0409" w:rsidDel="0000489E">
                <w:rPr>
                  <w:rFonts w:hint="eastAsia"/>
                  <w:rPrChange w:id="2597" w:author="chen siyuan" w:date="2022-03-03T16:43:00Z">
                    <w:rPr>
                      <w:rFonts w:hint="eastAsia"/>
                    </w:rPr>
                  </w:rPrChange>
                </w:rPr>
                <w:delText>从左往右分别是标注、</w:delText>
              </w:r>
              <w:r w:rsidRPr="001E0409" w:rsidDel="0000489E">
                <w:rPr>
                  <w:rPrChange w:id="2598" w:author="chen siyuan" w:date="2022-03-03T16:43:00Z">
                    <w:rPr/>
                  </w:rPrChange>
                </w:rPr>
                <w:delText>3D U-Net</w:delText>
              </w:r>
              <w:r w:rsidRPr="001E0409" w:rsidDel="0000489E">
                <w:rPr>
                  <w:rFonts w:hint="eastAsia"/>
                  <w:rPrChange w:id="2599" w:author="chen siyuan" w:date="2022-03-03T16:43:00Z">
                    <w:rPr>
                      <w:rFonts w:hint="eastAsia"/>
                    </w:rPr>
                  </w:rPrChange>
                </w:rPr>
                <w:delText>分割结果、</w:delText>
              </w:r>
              <w:r w:rsidRPr="001E0409" w:rsidDel="0000489E">
                <w:rPr>
                  <w:rPrChange w:id="2600" w:author="chen siyuan" w:date="2022-03-03T16:43:00Z">
                    <w:rPr/>
                  </w:rPrChange>
                </w:rPr>
                <w:delText>3D U-Net-aniso</w:delText>
              </w:r>
              <w:r w:rsidRPr="001E0409" w:rsidDel="0000489E">
                <w:rPr>
                  <w:rFonts w:hint="eastAsia"/>
                  <w:rPrChange w:id="2601" w:author="chen siyuan" w:date="2022-03-03T16:43:00Z">
                    <w:rPr>
                      <w:rFonts w:hint="eastAsia"/>
                    </w:rPr>
                  </w:rPrChange>
                </w:rPr>
                <w:delText>分割结果。</w:delText>
              </w:r>
            </w:del>
          </w:p>
          <w:p w14:paraId="07FE9282" w14:textId="09A00AF9" w:rsidR="00AB04C2" w:rsidRPr="001E0409" w:rsidDel="0000489E" w:rsidRDefault="00041F6F">
            <w:pPr>
              <w:pStyle w:val="a7"/>
              <w:ind w:left="840" w:hanging="840"/>
              <w:jc w:val="center"/>
              <w:rPr>
                <w:del w:id="2602" w:author="chen siyuan" w:date="2022-02-25T15:15:00Z"/>
                <w:rPrChange w:id="2603" w:author="chen siyuan" w:date="2022-03-03T16:43:00Z">
                  <w:rPr>
                    <w:del w:id="2604" w:author="chen siyuan" w:date="2022-02-25T15:15:00Z"/>
                  </w:rPr>
                </w:rPrChange>
              </w:rPr>
              <w:pPrChange w:id="2605" w:author="chen siyuan" w:date="2022-02-25T15:15:00Z">
                <w:pPr>
                  <w:spacing w:afterLines="50" w:after="156"/>
                  <w:jc w:val="center"/>
                </w:pPr>
              </w:pPrChange>
            </w:pPr>
            <w:del w:id="2606" w:author="chen siyuan" w:date="2022-02-25T15:15:00Z">
              <w:r w:rsidRPr="001E0409" w:rsidDel="0000489E">
                <w:rPr>
                  <w:rFonts w:hint="eastAsia"/>
                  <w:rPrChange w:id="2607" w:author="chen siyuan" w:date="2022-03-03T16:43:00Z">
                    <w:rPr>
                      <w:rFonts w:hint="eastAsia"/>
                    </w:rPr>
                  </w:rPrChange>
                </w:rPr>
                <w:delText>两个分割结果</w:delText>
              </w:r>
              <w:r w:rsidR="00BF4EA2" w:rsidRPr="001E0409" w:rsidDel="0000489E">
                <w:rPr>
                  <w:rFonts w:hint="eastAsia"/>
                  <w:rPrChange w:id="2608" w:author="chen siyuan" w:date="2022-03-03T16:43:00Z">
                    <w:rPr>
                      <w:rFonts w:hint="eastAsia"/>
                    </w:rPr>
                  </w:rPrChange>
                </w:rPr>
                <w:delText>差别较小</w:delText>
              </w:r>
              <w:r w:rsidRPr="001E0409" w:rsidDel="0000489E">
                <w:rPr>
                  <w:rFonts w:hint="eastAsia"/>
                  <w:rPrChange w:id="2609" w:author="chen siyuan" w:date="2022-03-03T16:43:00Z">
                    <w:rPr>
                      <w:rFonts w:hint="eastAsia"/>
                    </w:rPr>
                  </w:rPrChange>
                </w:rPr>
                <w:delText>，但是</w:delText>
              </w:r>
              <w:r w:rsidRPr="001E0409" w:rsidDel="0000489E">
                <w:rPr>
                  <w:rPrChange w:id="2610" w:author="chen siyuan" w:date="2022-03-03T16:43:00Z">
                    <w:rPr/>
                  </w:rPrChange>
                </w:rPr>
                <w:delText>3D U-Net-aniso</w:delText>
              </w:r>
              <w:r w:rsidRPr="001E0409" w:rsidDel="0000489E">
                <w:rPr>
                  <w:rFonts w:hint="eastAsia"/>
                  <w:rPrChange w:id="2611" w:author="chen siyuan" w:date="2022-03-03T16:43:00Z">
                    <w:rPr>
                      <w:rFonts w:hint="eastAsia"/>
                    </w:rPr>
                  </w:rPrChange>
                </w:rPr>
                <w:delText>有更好的血管结构连续性。</w:delText>
              </w:r>
            </w:del>
          </w:p>
          <w:p w14:paraId="3DCCDD51" w14:textId="00E13AAA" w:rsidR="002929E2" w:rsidRPr="001E0409" w:rsidRDefault="008D450E">
            <w:pPr>
              <w:pStyle w:val="a7"/>
              <w:keepNext/>
              <w:ind w:left="840" w:hanging="840"/>
              <w:jc w:val="center"/>
              <w:rPr>
                <w:ins w:id="2612" w:author="chen siyuan" w:date="2022-02-25T15:16:00Z"/>
                <w:rFonts w:ascii="Times New Roman" w:hAnsi="Times New Roman"/>
                <w:rPrChange w:id="2613" w:author="chen siyuan" w:date="2022-03-03T16:43:00Z">
                  <w:rPr>
                    <w:ins w:id="2614" w:author="chen siyuan" w:date="2022-02-25T15:16:00Z"/>
                  </w:rPr>
                </w:rPrChange>
              </w:rPr>
              <w:pPrChange w:id="2615" w:author="chen siyuan" w:date="2022-02-25T15:16:00Z">
                <w:pPr>
                  <w:pStyle w:val="a7"/>
                  <w:ind w:left="840" w:hanging="840"/>
                  <w:jc w:val="center"/>
                </w:pPr>
              </w:pPrChange>
            </w:pPr>
            <w:bookmarkStart w:id="2616" w:name="_Hlk95864627"/>
            <w:r>
              <w:rPr>
                <w:rFonts w:ascii="Times New Roman" w:hAnsi="Times New Roman"/>
                <w:noProof/>
                <w:rPrChange w:id="2617" w:author="chen siyuan" w:date="2022-03-03T16:43:00Z">
                  <w:rPr>
                    <w:rFonts w:ascii="Times New Roman" w:hAnsi="Times New Roman"/>
                    <w:noProof/>
                  </w:rPr>
                </w:rPrChange>
              </w:rPr>
              <w:drawing>
                <wp:inline distT="0" distB="0" distL="0" distR="0" wp14:anchorId="7BCDC329" wp14:editId="4A502D28">
                  <wp:extent cx="1851660" cy="185166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51660" cy="1851660"/>
                          </a:xfrm>
                          <a:prstGeom prst="rect">
                            <a:avLst/>
                          </a:prstGeom>
                          <a:noFill/>
                          <a:ln>
                            <a:noFill/>
                          </a:ln>
                        </pic:spPr>
                      </pic:pic>
                    </a:graphicData>
                  </a:graphic>
                </wp:inline>
              </w:drawing>
            </w:r>
            <w:ins w:id="2618" w:author="chen siyuan" w:date="2022-02-23T11:30:00Z">
              <w:r w:rsidR="0040436B" w:rsidRPr="001E0409">
                <w:rPr>
                  <w:rFonts w:ascii="Times New Roman" w:hAnsi="Times New Roman"/>
                </w:rPr>
                <w:t xml:space="preserve"> </w:t>
              </w:r>
            </w:ins>
            <w:ins w:id="2619" w:author="chen siyuan" w:date="2022-02-23T11:25:00Z">
              <w:r>
                <w:rPr>
                  <w:rFonts w:ascii="Times New Roman" w:hAnsi="Times New Roman"/>
                  <w:noProof/>
                  <w:rPrChange w:id="2620" w:author="chen siyuan" w:date="2022-03-03T16:43:00Z">
                    <w:rPr>
                      <w:rFonts w:ascii="Times New Roman" w:hAnsi="Times New Roman"/>
                      <w:noProof/>
                    </w:rPr>
                  </w:rPrChange>
                </w:rPr>
                <w:drawing>
                  <wp:inline distT="0" distB="0" distL="0" distR="0" wp14:anchorId="563B7BEE" wp14:editId="079A35F1">
                    <wp:extent cx="4161790" cy="186309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4">
                              <a:extLst>
                                <a:ext uri="{28A0092B-C50C-407E-A947-70E740481C1C}">
                                  <a14:useLocalDpi xmlns:a14="http://schemas.microsoft.com/office/drawing/2010/main" val="0"/>
                                </a:ext>
                              </a:extLst>
                            </a:blip>
                            <a:srcRect l="4675" t="13321" b="17911"/>
                            <a:stretch>
                              <a:fillRect/>
                            </a:stretch>
                          </pic:blipFill>
                          <pic:spPr bwMode="auto">
                            <a:xfrm>
                              <a:off x="0" y="0"/>
                              <a:ext cx="4161790" cy="1863090"/>
                            </a:xfrm>
                            <a:prstGeom prst="rect">
                              <a:avLst/>
                            </a:prstGeom>
                            <a:noFill/>
                            <a:ln>
                              <a:noFill/>
                            </a:ln>
                          </pic:spPr>
                        </pic:pic>
                      </a:graphicData>
                    </a:graphic>
                  </wp:inline>
                </w:drawing>
              </w:r>
            </w:ins>
          </w:p>
          <w:p w14:paraId="42B746FE" w14:textId="02F6A4F5" w:rsidR="00F538E5" w:rsidRPr="001E0409" w:rsidDel="002929E2" w:rsidRDefault="002929E2">
            <w:pPr>
              <w:pStyle w:val="a7"/>
              <w:jc w:val="center"/>
              <w:rPr>
                <w:del w:id="2621" w:author="chen siyuan" w:date="2022-02-25T15:16:00Z"/>
                <w:noProof/>
                <w:rPrChange w:id="2622" w:author="chen siyuan" w:date="2022-03-03T16:43:00Z">
                  <w:rPr>
                    <w:del w:id="2623" w:author="chen siyuan" w:date="2022-02-25T15:16:00Z"/>
                  </w:rPr>
                </w:rPrChange>
              </w:rPr>
              <w:pPrChange w:id="2624" w:author="chen siyuan" w:date="2022-02-28T23:31:00Z">
                <w:pPr>
                  <w:keepNext/>
                  <w:spacing w:line="312" w:lineRule="auto"/>
                  <w:jc w:val="center"/>
                </w:pPr>
              </w:pPrChange>
            </w:pPr>
            <w:ins w:id="2625" w:author="chen siyuan" w:date="2022-02-25T15:16:00Z">
              <w:r w:rsidRPr="001E0409">
                <w:rPr>
                  <w:rFonts w:hint="eastAsia"/>
                  <w:rPrChange w:id="2626" w:author="chen siyuan" w:date="2022-03-03T16:43:00Z">
                    <w:rPr>
                      <w:rFonts w:hint="eastAsia"/>
                    </w:rPr>
                  </w:rPrChange>
                </w:rPr>
                <w:t>图</w:t>
              </w:r>
              <w:r w:rsidRPr="001E0409">
                <w:rPr>
                  <w:rPrChange w:id="2627" w:author="chen siyuan" w:date="2022-03-03T16:43:00Z">
                    <w:rPr/>
                  </w:rPrChange>
                </w:rPr>
                <w:t xml:space="preserve"> </w:t>
              </w:r>
              <w:r w:rsidRPr="001E0409">
                <w:rPr>
                  <w:rPrChange w:id="2628" w:author="chen siyuan" w:date="2022-03-03T16:43:00Z">
                    <w:rPr/>
                  </w:rPrChange>
                </w:rPr>
                <w:fldChar w:fldCharType="begin"/>
              </w:r>
              <w:r w:rsidRPr="001E0409">
                <w:rPr>
                  <w:rPrChange w:id="2629" w:author="chen siyuan" w:date="2022-03-03T16:43:00Z">
                    <w:rPr/>
                  </w:rPrChange>
                </w:rPr>
                <w:instrText xml:space="preserve"> SEQ </w:instrText>
              </w:r>
              <w:r w:rsidRPr="001E0409">
                <w:rPr>
                  <w:rFonts w:hint="eastAsia"/>
                  <w:rPrChange w:id="2630" w:author="chen siyuan" w:date="2022-03-03T16:43:00Z">
                    <w:rPr>
                      <w:rFonts w:hint="eastAsia"/>
                    </w:rPr>
                  </w:rPrChange>
                </w:rPr>
                <w:instrText>图</w:instrText>
              </w:r>
              <w:r w:rsidRPr="001E0409">
                <w:rPr>
                  <w:rPrChange w:id="2631" w:author="chen siyuan" w:date="2022-03-03T16:43:00Z">
                    <w:rPr/>
                  </w:rPrChange>
                </w:rPr>
                <w:instrText xml:space="preserve"> \* ARABIC </w:instrText>
              </w:r>
            </w:ins>
            <w:r w:rsidRPr="001E0409">
              <w:rPr>
                <w:rPrChange w:id="2632" w:author="chen siyuan" w:date="2022-03-03T16:43:00Z">
                  <w:rPr/>
                </w:rPrChange>
              </w:rPr>
              <w:fldChar w:fldCharType="separate"/>
            </w:r>
            <w:ins w:id="2633" w:author="chen siyuan" w:date="2022-02-25T15:16:00Z">
              <w:r w:rsidRPr="001E0409">
                <w:rPr>
                  <w:noProof/>
                  <w:rPrChange w:id="2634" w:author="chen siyuan" w:date="2022-03-03T16:43:00Z">
                    <w:rPr>
                      <w:noProof/>
                    </w:rPr>
                  </w:rPrChange>
                </w:rPr>
                <w:t>10</w:t>
              </w:r>
              <w:r w:rsidRPr="001E0409">
                <w:rPr>
                  <w:rPrChange w:id="2635" w:author="chen siyuan" w:date="2022-03-03T16:43:00Z">
                    <w:rPr/>
                  </w:rPrChange>
                </w:rPr>
                <w:fldChar w:fldCharType="end"/>
              </w:r>
            </w:ins>
            <w:ins w:id="2636" w:author="chen siyuan" w:date="2022-02-28T15:26:00Z">
              <w:r w:rsidR="0072017C" w:rsidRPr="001E0409">
                <w:rPr>
                  <w:rPrChange w:id="2637" w:author="chen siyuan" w:date="2022-03-03T16:43:00Z">
                    <w:rPr/>
                  </w:rPrChange>
                </w:rPr>
                <w:t xml:space="preserve">. </w:t>
              </w:r>
            </w:ins>
            <w:ins w:id="2638" w:author="chen siyuan" w:date="2022-02-25T15:16:00Z">
              <w:r w:rsidRPr="001E0409">
                <w:rPr>
                  <w:rPrChange w:id="2639" w:author="chen siyuan" w:date="2022-03-03T16:43:00Z">
                    <w:rPr/>
                  </w:rPrChange>
                </w:rPr>
                <w:t>3D U-Net-aniso</w:t>
              </w:r>
              <w:r w:rsidRPr="001E0409">
                <w:rPr>
                  <w:rFonts w:hint="eastAsia"/>
                  <w:rPrChange w:id="2640" w:author="chen siyuan" w:date="2022-03-03T16:43:00Z">
                    <w:rPr>
                      <w:rFonts w:hint="eastAsia"/>
                    </w:rPr>
                  </w:rPrChange>
                </w:rPr>
                <w:t>二维分割图可视化</w:t>
              </w:r>
              <w:r w:rsidRPr="001E0409">
                <w:rPr>
                  <w:rFonts w:hint="eastAsia"/>
                  <w:noProof/>
                  <w:rPrChange w:id="2641" w:author="chen siyuan" w:date="2022-03-03T16:43:00Z">
                    <w:rPr>
                      <w:rFonts w:hint="eastAsia"/>
                      <w:noProof/>
                    </w:rPr>
                  </w:rPrChange>
                </w:rPr>
                <w:t>、</w:t>
              </w:r>
              <w:r w:rsidRPr="001E0409">
                <w:rPr>
                  <w:rFonts w:hint="eastAsia"/>
                  <w:rPrChange w:id="2642" w:author="chen siyuan" w:date="2022-03-03T16:43:00Z">
                    <w:rPr>
                      <w:rFonts w:hint="eastAsia"/>
                    </w:rPr>
                  </w:rPrChange>
                </w:rPr>
                <w:t>全脑血管分割的三维点云可视化</w:t>
              </w:r>
            </w:ins>
          </w:p>
          <w:p w14:paraId="0C2B59D7" w14:textId="0D64B1A1" w:rsidR="00F538E5" w:rsidRPr="001E0409" w:rsidDel="00893B2C" w:rsidRDefault="00F538E5">
            <w:pPr>
              <w:pStyle w:val="a7"/>
              <w:jc w:val="center"/>
              <w:rPr>
                <w:del w:id="2643" w:author="chen siyuan" w:date="2022-02-23T11:25:00Z"/>
                <w:rFonts w:ascii="Times New Roman" w:hAnsi="Times New Roman"/>
              </w:rPr>
            </w:pPr>
            <w:del w:id="2644" w:author="chen siyuan" w:date="2022-02-25T15:16:00Z">
              <w:r w:rsidRPr="001E0409" w:rsidDel="002929E2">
                <w:rPr>
                  <w:rFonts w:ascii="Times New Roman" w:hAnsi="Times New Roman" w:hint="eastAsia"/>
                  <w:rPrChange w:id="2645" w:author="chen siyuan" w:date="2022-03-03T16:43:00Z">
                    <w:rPr>
                      <w:rFonts w:hint="eastAsia"/>
                    </w:rPr>
                  </w:rPrChange>
                </w:rPr>
                <w:delText>图</w:delText>
              </w:r>
              <w:r w:rsidRPr="001E0409" w:rsidDel="002929E2">
                <w:rPr>
                  <w:rFonts w:ascii="Times New Roman" w:hAnsi="Times New Roman"/>
                  <w:rPrChange w:id="2646" w:author="chen siyuan" w:date="2022-03-03T16:43:00Z">
                    <w:rPr/>
                  </w:rPrChange>
                </w:rPr>
                <w:delText xml:space="preserve"> </w:delText>
              </w:r>
              <w:r w:rsidRPr="001E0409" w:rsidDel="002929E2">
                <w:rPr>
                  <w:rFonts w:ascii="Times New Roman" w:hAnsi="Times New Roman"/>
                  <w:rPrChange w:id="2647" w:author="chen siyuan" w:date="2022-03-03T16:43:00Z">
                    <w:rPr/>
                  </w:rPrChange>
                </w:rPr>
                <w:fldChar w:fldCharType="begin"/>
              </w:r>
              <w:r w:rsidRPr="001E0409" w:rsidDel="002929E2">
                <w:rPr>
                  <w:rFonts w:ascii="Times New Roman" w:hAnsi="Times New Roman"/>
                  <w:rPrChange w:id="2648" w:author="chen siyuan" w:date="2022-03-03T16:43:00Z">
                    <w:rPr/>
                  </w:rPrChange>
                </w:rPr>
                <w:delInstrText xml:space="preserve"> SEQ </w:delInstrText>
              </w:r>
              <w:r w:rsidRPr="001E0409" w:rsidDel="002929E2">
                <w:rPr>
                  <w:rFonts w:ascii="Times New Roman" w:hAnsi="Times New Roman" w:hint="eastAsia"/>
                  <w:rPrChange w:id="2649" w:author="chen siyuan" w:date="2022-03-03T16:43:00Z">
                    <w:rPr>
                      <w:rFonts w:hint="eastAsia"/>
                    </w:rPr>
                  </w:rPrChange>
                </w:rPr>
                <w:delInstrText>图</w:delInstrText>
              </w:r>
              <w:r w:rsidRPr="001E0409" w:rsidDel="002929E2">
                <w:rPr>
                  <w:rFonts w:ascii="Times New Roman" w:hAnsi="Times New Roman"/>
                  <w:rPrChange w:id="2650" w:author="chen siyuan" w:date="2022-03-03T16:43:00Z">
                    <w:rPr/>
                  </w:rPrChange>
                </w:rPr>
                <w:delInstrText xml:space="preserve"> \* ARABIC </w:delInstrText>
              </w:r>
              <w:r w:rsidRPr="001E0409" w:rsidDel="002929E2">
                <w:rPr>
                  <w:rFonts w:ascii="Times New Roman" w:hAnsi="Times New Roman"/>
                  <w:rPrChange w:id="2651" w:author="chen siyuan" w:date="2022-03-03T16:43:00Z">
                    <w:rPr/>
                  </w:rPrChange>
                </w:rPr>
                <w:fldChar w:fldCharType="separate"/>
              </w:r>
              <w:r w:rsidR="00E620B7" w:rsidRPr="001E0409" w:rsidDel="002929E2">
                <w:rPr>
                  <w:rFonts w:ascii="Times New Roman" w:hAnsi="Times New Roman"/>
                  <w:noProof/>
                  <w:rPrChange w:id="2652" w:author="chen siyuan" w:date="2022-03-03T16:43:00Z">
                    <w:rPr>
                      <w:noProof/>
                    </w:rPr>
                  </w:rPrChange>
                </w:rPr>
                <w:delText>17</w:delText>
              </w:r>
              <w:r w:rsidRPr="001E0409" w:rsidDel="002929E2">
                <w:rPr>
                  <w:rFonts w:ascii="Times New Roman" w:hAnsi="Times New Roman"/>
                  <w:rPrChange w:id="2653" w:author="chen siyuan" w:date="2022-03-03T16:43:00Z">
                    <w:rPr/>
                  </w:rPrChange>
                </w:rPr>
                <w:fldChar w:fldCharType="end"/>
              </w:r>
              <w:r w:rsidRPr="001E0409" w:rsidDel="002929E2">
                <w:rPr>
                  <w:rFonts w:ascii="Times New Roman" w:hAnsi="Times New Roman"/>
                  <w:rPrChange w:id="2654" w:author="chen siyuan" w:date="2022-03-03T16:43:00Z">
                    <w:rPr/>
                  </w:rPrChange>
                </w:rPr>
                <w:delText xml:space="preserve"> </w:delText>
              </w:r>
              <w:r w:rsidR="0083120C" w:rsidRPr="001E0409" w:rsidDel="002929E2">
                <w:rPr>
                  <w:rFonts w:ascii="Times New Roman" w:hAnsi="Times New Roman"/>
                  <w:rPrChange w:id="2655" w:author="chen siyuan" w:date="2022-03-03T16:43:00Z">
                    <w:rPr/>
                  </w:rPrChange>
                </w:rPr>
                <w:delText>3D U-Net-aniso</w:delText>
              </w:r>
              <w:r w:rsidRPr="001E0409" w:rsidDel="002929E2">
                <w:rPr>
                  <w:rFonts w:ascii="Times New Roman" w:hAnsi="Times New Roman" w:hint="eastAsia"/>
                  <w:rPrChange w:id="2656" w:author="chen siyuan" w:date="2022-03-03T16:43:00Z">
                    <w:rPr>
                      <w:rFonts w:hint="eastAsia"/>
                    </w:rPr>
                  </w:rPrChange>
                </w:rPr>
                <w:delText>分割</w:delText>
              </w:r>
              <w:r w:rsidR="00FD71BB" w:rsidRPr="001E0409" w:rsidDel="002929E2">
                <w:rPr>
                  <w:rFonts w:ascii="Times New Roman" w:hAnsi="Times New Roman" w:hint="eastAsia"/>
                  <w:rPrChange w:id="2657" w:author="chen siyuan" w:date="2022-03-03T16:43:00Z">
                    <w:rPr>
                      <w:rFonts w:hint="eastAsia"/>
                    </w:rPr>
                  </w:rPrChange>
                </w:rPr>
                <w:delText>图可视化</w:delText>
              </w:r>
            </w:del>
            <w:del w:id="2658" w:author="chen siyuan" w:date="2022-02-23T11:26:00Z">
              <w:r w:rsidR="00325577" w:rsidRPr="001E0409" w:rsidDel="00893B2C">
                <w:rPr>
                  <w:rFonts w:ascii="Times New Roman" w:hAnsi="Times New Roman"/>
                  <w:rPrChange w:id="2659" w:author="chen siyuan" w:date="2022-03-03T16:43:00Z">
                    <w:rPr/>
                  </w:rPrChange>
                </w:rPr>
                <w:delText xml:space="preserve"> </w:delText>
              </w:r>
              <w:r w:rsidR="00325577" w:rsidRPr="001E0409" w:rsidDel="00893B2C">
                <w:rPr>
                  <w:rFonts w:ascii="Times New Roman" w:hAnsi="Times New Roman" w:hint="eastAsia"/>
                  <w:b/>
                  <w:bCs/>
                  <w:rPrChange w:id="2660" w:author="chen siyuan" w:date="2022-03-03T16:43:00Z">
                    <w:rPr>
                      <w:rFonts w:hint="eastAsia"/>
                      <w:b/>
                      <w:bCs/>
                      <w:color w:val="FF0000"/>
                    </w:rPr>
                  </w:rPrChange>
                </w:rPr>
                <w:delText>多加几张图</w:delText>
              </w:r>
            </w:del>
          </w:p>
          <w:bookmarkEnd w:id="2616"/>
          <w:p w14:paraId="2799BC71" w14:textId="40E74FC7" w:rsidR="00E84CC0" w:rsidRPr="001E0409" w:rsidDel="0040436B" w:rsidRDefault="008D450E">
            <w:pPr>
              <w:pStyle w:val="a7"/>
              <w:jc w:val="center"/>
              <w:rPr>
                <w:del w:id="2661" w:author="chen siyuan" w:date="2022-02-23T11:26:00Z"/>
                <w:rPrChange w:id="2662" w:author="chen siyuan" w:date="2022-03-03T16:43:00Z">
                  <w:rPr>
                    <w:del w:id="2663" w:author="chen siyuan" w:date="2022-02-23T11:26:00Z"/>
                  </w:rPr>
                </w:rPrChange>
              </w:rPr>
              <w:pPrChange w:id="2664" w:author="chen siyuan" w:date="2022-02-28T23:31:00Z">
                <w:pPr>
                  <w:keepNext/>
                  <w:spacing w:line="312" w:lineRule="auto"/>
                  <w:jc w:val="center"/>
                </w:pPr>
              </w:pPrChange>
            </w:pPr>
            <w:del w:id="2665" w:author="chen siyuan" w:date="2022-02-23T11:25:00Z">
              <w:r>
                <w:rPr>
                  <w:noProof/>
                  <w:rPrChange w:id="2666" w:author="chen siyuan" w:date="2022-03-03T16:43:00Z">
                    <w:rPr>
                      <w:noProof/>
                    </w:rPr>
                  </w:rPrChange>
                </w:rPr>
                <w:drawing>
                  <wp:inline distT="0" distB="0" distL="0" distR="0" wp14:anchorId="0E602BDE" wp14:editId="267A67A8">
                    <wp:extent cx="4398010" cy="196850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4">
                              <a:extLst>
                                <a:ext uri="{28A0092B-C50C-407E-A947-70E740481C1C}">
                                  <a14:useLocalDpi xmlns:a14="http://schemas.microsoft.com/office/drawing/2010/main" val="0"/>
                                </a:ext>
                              </a:extLst>
                            </a:blip>
                            <a:srcRect l="4675" t="13321" b="17911"/>
                            <a:stretch>
                              <a:fillRect/>
                            </a:stretch>
                          </pic:blipFill>
                          <pic:spPr bwMode="auto">
                            <a:xfrm>
                              <a:off x="0" y="0"/>
                              <a:ext cx="4398010" cy="1968500"/>
                            </a:xfrm>
                            <a:prstGeom prst="rect">
                              <a:avLst/>
                            </a:prstGeom>
                            <a:noFill/>
                            <a:ln>
                              <a:noFill/>
                            </a:ln>
                          </pic:spPr>
                        </pic:pic>
                      </a:graphicData>
                    </a:graphic>
                  </wp:inline>
                </w:drawing>
              </w:r>
            </w:del>
          </w:p>
          <w:p w14:paraId="7C6D2056" w14:textId="78BA4DBC" w:rsidR="0004327D" w:rsidRPr="001E0409" w:rsidDel="002929E2" w:rsidRDefault="00E84CC0">
            <w:pPr>
              <w:pStyle w:val="a7"/>
              <w:jc w:val="center"/>
              <w:rPr>
                <w:del w:id="2667" w:author="chen siyuan" w:date="2022-02-25T15:16:00Z"/>
                <w:rFonts w:ascii="Times New Roman" w:hAnsi="Times New Roman"/>
                <w:noProof/>
              </w:rPr>
            </w:pPr>
            <w:del w:id="2668" w:author="chen siyuan" w:date="2022-02-23T11:26:00Z">
              <w:r w:rsidRPr="001E0409" w:rsidDel="0040436B">
                <w:rPr>
                  <w:rFonts w:ascii="Times New Roman" w:hAnsi="Times New Roman" w:hint="eastAsia"/>
                  <w:rPrChange w:id="2669" w:author="chen siyuan" w:date="2022-03-03T16:43:00Z">
                    <w:rPr>
                      <w:rFonts w:hint="eastAsia"/>
                    </w:rPr>
                  </w:rPrChange>
                </w:rPr>
                <w:delText>图</w:delText>
              </w:r>
              <w:r w:rsidRPr="001E0409" w:rsidDel="0040436B">
                <w:rPr>
                  <w:rFonts w:ascii="Times New Roman" w:hAnsi="Times New Roman"/>
                  <w:rPrChange w:id="2670" w:author="chen siyuan" w:date="2022-03-03T16:43:00Z">
                    <w:rPr/>
                  </w:rPrChange>
                </w:rPr>
                <w:delText xml:space="preserve"> </w:delText>
              </w:r>
              <w:r w:rsidRPr="001E0409" w:rsidDel="0040436B">
                <w:rPr>
                  <w:rFonts w:ascii="Times New Roman" w:hAnsi="Times New Roman"/>
                  <w:rPrChange w:id="2671" w:author="chen siyuan" w:date="2022-03-03T16:43:00Z">
                    <w:rPr/>
                  </w:rPrChange>
                </w:rPr>
                <w:fldChar w:fldCharType="begin"/>
              </w:r>
              <w:r w:rsidRPr="001E0409" w:rsidDel="0040436B">
                <w:rPr>
                  <w:rFonts w:ascii="Times New Roman" w:hAnsi="Times New Roman"/>
                  <w:rPrChange w:id="2672" w:author="chen siyuan" w:date="2022-03-03T16:43:00Z">
                    <w:rPr/>
                  </w:rPrChange>
                </w:rPr>
                <w:delInstrText xml:space="preserve"> SEQ </w:delInstrText>
              </w:r>
              <w:r w:rsidRPr="001E0409" w:rsidDel="0040436B">
                <w:rPr>
                  <w:rFonts w:ascii="Times New Roman" w:hAnsi="Times New Roman" w:hint="eastAsia"/>
                  <w:rPrChange w:id="2673" w:author="chen siyuan" w:date="2022-03-03T16:43:00Z">
                    <w:rPr>
                      <w:rFonts w:hint="eastAsia"/>
                    </w:rPr>
                  </w:rPrChange>
                </w:rPr>
                <w:delInstrText>图</w:delInstrText>
              </w:r>
              <w:r w:rsidRPr="001E0409" w:rsidDel="0040436B">
                <w:rPr>
                  <w:rFonts w:ascii="Times New Roman" w:hAnsi="Times New Roman"/>
                  <w:rPrChange w:id="2674" w:author="chen siyuan" w:date="2022-03-03T16:43:00Z">
                    <w:rPr/>
                  </w:rPrChange>
                </w:rPr>
                <w:delInstrText xml:space="preserve"> \* ARABIC </w:delInstrText>
              </w:r>
              <w:r w:rsidRPr="001E0409" w:rsidDel="0040436B">
                <w:rPr>
                  <w:rFonts w:ascii="Times New Roman" w:hAnsi="Times New Roman"/>
                  <w:rPrChange w:id="2675" w:author="chen siyuan" w:date="2022-03-03T16:43:00Z">
                    <w:rPr/>
                  </w:rPrChange>
                </w:rPr>
                <w:fldChar w:fldCharType="separate"/>
              </w:r>
              <w:r w:rsidR="00E620B7" w:rsidRPr="001E0409" w:rsidDel="0040436B">
                <w:rPr>
                  <w:rFonts w:ascii="Times New Roman" w:hAnsi="Times New Roman"/>
                  <w:noProof/>
                  <w:rPrChange w:id="2676" w:author="chen siyuan" w:date="2022-03-03T16:43:00Z">
                    <w:rPr>
                      <w:noProof/>
                    </w:rPr>
                  </w:rPrChange>
                </w:rPr>
                <w:delText>18</w:delText>
              </w:r>
              <w:r w:rsidRPr="001E0409" w:rsidDel="0040436B">
                <w:rPr>
                  <w:rFonts w:ascii="Times New Roman" w:hAnsi="Times New Roman"/>
                  <w:rPrChange w:id="2677" w:author="chen siyuan" w:date="2022-03-03T16:43:00Z">
                    <w:rPr/>
                  </w:rPrChange>
                </w:rPr>
                <w:fldChar w:fldCharType="end"/>
              </w:r>
              <w:r w:rsidRPr="001E0409" w:rsidDel="0040436B">
                <w:rPr>
                  <w:rFonts w:ascii="Times New Roman" w:hAnsi="Times New Roman"/>
                  <w:rPrChange w:id="2678" w:author="chen siyuan" w:date="2022-03-03T16:43:00Z">
                    <w:rPr/>
                  </w:rPrChange>
                </w:rPr>
                <w:delText xml:space="preserve"> </w:delText>
              </w:r>
            </w:del>
            <w:del w:id="2679" w:author="chen siyuan" w:date="2022-02-25T15:16:00Z">
              <w:r w:rsidRPr="001E0409" w:rsidDel="002929E2">
                <w:rPr>
                  <w:rFonts w:ascii="Times New Roman" w:hAnsi="Times New Roman" w:hint="eastAsia"/>
                  <w:rPrChange w:id="2680" w:author="chen siyuan" w:date="2022-03-03T16:43:00Z">
                    <w:rPr>
                      <w:rFonts w:hint="eastAsia"/>
                    </w:rPr>
                  </w:rPrChange>
                </w:rPr>
                <w:delText>全脑血管的三维</w:delText>
              </w:r>
              <w:r w:rsidR="00573A03" w:rsidRPr="001E0409" w:rsidDel="002929E2">
                <w:rPr>
                  <w:rFonts w:ascii="Times New Roman" w:hAnsi="Times New Roman" w:hint="eastAsia"/>
                  <w:rPrChange w:id="2681" w:author="chen siyuan" w:date="2022-03-03T16:43:00Z">
                    <w:rPr>
                      <w:rFonts w:hint="eastAsia"/>
                    </w:rPr>
                  </w:rPrChange>
                </w:rPr>
                <w:delText>点云</w:delText>
              </w:r>
              <w:r w:rsidRPr="001E0409" w:rsidDel="002929E2">
                <w:rPr>
                  <w:rFonts w:ascii="Times New Roman" w:hAnsi="Times New Roman" w:hint="eastAsia"/>
                  <w:rPrChange w:id="2682" w:author="chen siyuan" w:date="2022-03-03T16:43:00Z">
                    <w:rPr>
                      <w:rFonts w:hint="eastAsia"/>
                    </w:rPr>
                  </w:rPrChange>
                </w:rPr>
                <w:delText>可视化</w:delText>
              </w:r>
            </w:del>
          </w:p>
          <w:p w14:paraId="507086FF" w14:textId="77777777" w:rsidR="009A1374" w:rsidRPr="001E0409" w:rsidRDefault="009A1374">
            <w:pPr>
              <w:pStyle w:val="a7"/>
              <w:jc w:val="center"/>
              <w:rPr>
                <w:rPrChange w:id="2683" w:author="chen siyuan" w:date="2022-03-03T16:43:00Z">
                  <w:rPr/>
                </w:rPrChange>
              </w:rPr>
              <w:pPrChange w:id="2684" w:author="chen siyuan" w:date="2022-02-28T23:31:00Z">
                <w:pPr>
                  <w:spacing w:line="312" w:lineRule="auto"/>
                </w:pPr>
              </w:pPrChange>
            </w:pPr>
          </w:p>
          <w:p w14:paraId="493E3A2F" w14:textId="44DF6CBD" w:rsidR="002C7949" w:rsidRPr="001E0409" w:rsidRDefault="002C7949" w:rsidP="00D8486D">
            <w:pPr>
              <w:spacing w:line="312" w:lineRule="auto"/>
              <w:rPr>
                <w:b/>
                <w:bCs/>
              </w:rPr>
            </w:pPr>
            <w:r w:rsidRPr="001E0409">
              <w:rPr>
                <w:b/>
                <w:bCs/>
              </w:rPr>
              <w:t>2</w:t>
            </w:r>
            <w:r w:rsidRPr="001E0409">
              <w:rPr>
                <w:rFonts w:hint="eastAsia"/>
                <w:b/>
                <w:bCs/>
              </w:rPr>
              <w:t>、血管追踪</w:t>
            </w:r>
            <w:ins w:id="2685" w:author="chen siyuan" w:date="2022-02-28T15:27:00Z">
              <w:r w:rsidR="00D722A5" w:rsidRPr="001E0409">
                <w:rPr>
                  <w:rFonts w:hint="eastAsia"/>
                  <w:b/>
                  <w:bCs/>
                </w:rPr>
                <w:t>结果</w:t>
              </w:r>
            </w:ins>
          </w:p>
          <w:p w14:paraId="5E2113B7" w14:textId="2454773B" w:rsidR="00142216" w:rsidRPr="001E0409" w:rsidRDefault="00997F40" w:rsidP="0035724E">
            <w:pPr>
              <w:spacing w:line="312" w:lineRule="auto"/>
              <w:ind w:firstLineChars="200" w:firstLine="420"/>
            </w:pPr>
            <w:ins w:id="2686" w:author="chen siyuan" w:date="2022-02-28T22:23:00Z">
              <w:r w:rsidRPr="001E0409">
                <w:rPr>
                  <w:rFonts w:hint="eastAsia"/>
                </w:rPr>
                <w:t>为从分割结果中得到血管骨架，</w:t>
              </w:r>
              <w:r w:rsidR="006D08BE" w:rsidRPr="001E0409">
                <w:rPr>
                  <w:rFonts w:hint="eastAsia"/>
                </w:rPr>
                <w:t>本设计</w:t>
              </w:r>
            </w:ins>
            <w:del w:id="2687" w:author="chen siyuan" w:date="2022-02-28T22:23:00Z">
              <w:r w:rsidR="00142216" w:rsidRPr="001E0409" w:rsidDel="006D08BE">
                <w:rPr>
                  <w:rFonts w:hint="eastAsia"/>
                </w:rPr>
                <w:delText>如</w:delText>
              </w:r>
              <w:r w:rsidR="00142216" w:rsidRPr="001E0409" w:rsidDel="006D08BE">
                <w:delText>3.2</w:delText>
              </w:r>
              <w:r w:rsidR="00142216" w:rsidRPr="001E0409" w:rsidDel="006D08BE">
                <w:rPr>
                  <w:rFonts w:hint="eastAsia"/>
                </w:rPr>
                <w:delText>节，</w:delText>
              </w:r>
              <w:r w:rsidR="00216AC8" w:rsidRPr="001E0409" w:rsidDel="006D08BE">
                <w:rPr>
                  <w:rFonts w:hint="eastAsia"/>
                </w:rPr>
                <w:delText>不同于易受噪声影响的</w:delText>
              </w:r>
              <w:r w:rsidR="00AB03F4" w:rsidRPr="001E0409" w:rsidDel="006D08BE">
                <w:delText>MOST</w:delText>
              </w:r>
              <w:r w:rsidR="00AB03F4" w:rsidRPr="001E0409" w:rsidDel="006D08BE">
                <w:rPr>
                  <w:rFonts w:hint="eastAsia"/>
                </w:rPr>
                <w:delText>等，</w:delText>
              </w:r>
              <w:r w:rsidR="00142216" w:rsidRPr="001E0409" w:rsidDel="006D08BE">
                <w:rPr>
                  <w:rFonts w:hint="eastAsia"/>
                </w:rPr>
                <w:delText>我们</w:delText>
              </w:r>
            </w:del>
            <w:r w:rsidR="00BF2554" w:rsidRPr="001E0409">
              <w:rPr>
                <w:rFonts w:hint="eastAsia"/>
              </w:rPr>
              <w:t>使用高效精确的</w:t>
            </w:r>
            <w:r w:rsidR="00BF2554" w:rsidRPr="001E0409">
              <w:t>NeuroGPS-Tree</w:t>
            </w:r>
            <w:del w:id="2688" w:author="chen siyuan" w:date="2022-02-28T22:23:00Z">
              <w:r w:rsidR="00BF2554" w:rsidRPr="001E0409" w:rsidDel="00997F40">
                <w:rPr>
                  <w:rFonts w:hint="eastAsia"/>
                </w:rPr>
                <w:delText>追踪</w:delText>
              </w:r>
            </w:del>
            <w:r w:rsidR="00BF2554" w:rsidRPr="001E0409">
              <w:rPr>
                <w:rFonts w:hint="eastAsia"/>
              </w:rPr>
              <w:t>方法</w:t>
            </w:r>
            <w:del w:id="2689" w:author="chen siyuan" w:date="2022-02-28T22:23:00Z">
              <w:r w:rsidR="00BF2554" w:rsidRPr="001E0409" w:rsidDel="00997F40">
                <w:rPr>
                  <w:rFonts w:hint="eastAsia"/>
                </w:rPr>
                <w:delText>来从分割结果中追踪出血管骨架</w:delText>
              </w:r>
            </w:del>
            <w:r w:rsidR="00BF2554" w:rsidRPr="001E0409">
              <w:rPr>
                <w:rFonts w:hint="eastAsia"/>
              </w:rPr>
              <w:t>。</w:t>
            </w:r>
            <w:ins w:id="2690" w:author="chen siyuan" w:date="2022-02-28T22:23:00Z">
              <w:r w:rsidR="00B40590" w:rsidRPr="001E0409">
                <w:rPr>
                  <w:rFonts w:hint="eastAsia"/>
                </w:rPr>
                <w:t>如图</w:t>
              </w:r>
              <w:r w:rsidR="00B40590" w:rsidRPr="001E0409">
                <w:t>11</w:t>
              </w:r>
              <w:r w:rsidR="00B40590" w:rsidRPr="001E0409">
                <w:rPr>
                  <w:rFonts w:hint="eastAsia"/>
                </w:rPr>
                <w:t>，</w:t>
              </w:r>
            </w:ins>
            <w:del w:id="2691" w:author="chen siyuan" w:date="2022-02-28T22:23:00Z">
              <w:r w:rsidR="0089300D" w:rsidRPr="001E0409" w:rsidDel="00B40590">
                <w:rPr>
                  <w:rFonts w:hint="eastAsia"/>
                </w:rPr>
                <w:delText>图</w:delText>
              </w:r>
            </w:del>
            <w:del w:id="2692" w:author="chen siyuan" w:date="2022-02-25T15:23:00Z">
              <w:r w:rsidR="00F5068F" w:rsidRPr="001E0409" w:rsidDel="0018493C">
                <w:delText>19</w:delText>
              </w:r>
            </w:del>
            <w:del w:id="2693" w:author="chen siyuan" w:date="2022-02-28T22:23:00Z">
              <w:r w:rsidR="009B74DA" w:rsidRPr="001E0409" w:rsidDel="00B40590">
                <w:rPr>
                  <w:rFonts w:hint="eastAsia"/>
                </w:rPr>
                <w:delText>分别是</w:delText>
              </w:r>
              <w:r w:rsidR="009B74DA" w:rsidRPr="001E0409" w:rsidDel="00B40590">
                <w:delText>MOST</w:delText>
              </w:r>
              <w:r w:rsidR="009B74DA" w:rsidRPr="001E0409" w:rsidDel="00B40590">
                <w:rPr>
                  <w:rFonts w:hint="eastAsia"/>
                </w:rPr>
                <w:delText>和</w:delText>
              </w:r>
              <w:r w:rsidR="009B74DA" w:rsidRPr="001E0409" w:rsidDel="00B40590">
                <w:delText>NeuroGPS-Tree</w:delText>
              </w:r>
              <w:r w:rsidR="009B74DA" w:rsidRPr="001E0409" w:rsidDel="00B40590">
                <w:rPr>
                  <w:rFonts w:hint="eastAsia"/>
                </w:rPr>
                <w:delText>方法的追踪结果</w:delText>
              </w:r>
              <w:r w:rsidR="006F7625" w:rsidRPr="001E0409" w:rsidDel="00B40590">
                <w:rPr>
                  <w:rFonts w:hint="eastAsia"/>
                </w:rPr>
                <w:delText>，图</w:delText>
              </w:r>
            </w:del>
            <w:del w:id="2694" w:author="chen siyuan" w:date="2022-02-25T15:23:00Z">
              <w:r w:rsidR="006F7625" w:rsidRPr="001E0409" w:rsidDel="0018493C">
                <w:delText>20</w:delText>
              </w:r>
            </w:del>
            <w:del w:id="2695" w:author="chen siyuan" w:date="2022-02-28T22:23:00Z">
              <w:r w:rsidR="006F7625" w:rsidRPr="001E0409" w:rsidDel="00B40590">
                <w:rPr>
                  <w:rFonts w:hint="eastAsia"/>
                </w:rPr>
                <w:delText>是同一个位置的细节比较。整体上观察，</w:delText>
              </w:r>
              <w:r w:rsidR="006F7625" w:rsidRPr="001E0409" w:rsidDel="00B40590">
                <w:delText>MOST</w:delText>
              </w:r>
              <w:r w:rsidR="006F7625" w:rsidRPr="001E0409" w:rsidDel="00B40590">
                <w:rPr>
                  <w:rFonts w:hint="eastAsia"/>
                </w:rPr>
                <w:delText>在边缘数据</w:delText>
              </w:r>
              <w:r w:rsidR="009C6A18" w:rsidRPr="001E0409" w:rsidDel="00B40590">
                <w:rPr>
                  <w:rFonts w:hint="eastAsia"/>
                </w:rPr>
                <w:delText>上</w:delText>
              </w:r>
              <w:r w:rsidR="006F7625" w:rsidRPr="001E0409" w:rsidDel="00B40590">
                <w:rPr>
                  <w:rFonts w:hint="eastAsia"/>
                </w:rPr>
                <w:delText>表现不佳，</w:delText>
              </w:r>
              <w:r w:rsidR="00191DE6" w:rsidRPr="001E0409" w:rsidDel="00B40590">
                <w:rPr>
                  <w:rFonts w:hint="eastAsia"/>
                </w:rPr>
                <w:delText>骨架</w:delText>
              </w:r>
              <w:r w:rsidR="009C6A18" w:rsidRPr="001E0409" w:rsidDel="00B40590">
                <w:rPr>
                  <w:rFonts w:hint="eastAsia"/>
                </w:rPr>
                <w:delText>不仅</w:delText>
              </w:r>
              <w:r w:rsidR="00191DE6" w:rsidRPr="001E0409" w:rsidDel="00B40590">
                <w:rPr>
                  <w:rFonts w:hint="eastAsia"/>
                </w:rPr>
                <w:delText>稀疏</w:delText>
              </w:r>
              <w:r w:rsidR="009C6A18" w:rsidRPr="001E0409" w:rsidDel="00B40590">
                <w:rPr>
                  <w:rFonts w:hint="eastAsia"/>
                </w:rPr>
                <w:delText>而且易受噪声影响</w:delText>
              </w:r>
              <w:r w:rsidR="00191DE6" w:rsidRPr="001E0409" w:rsidDel="00B40590">
                <w:rPr>
                  <w:rFonts w:hint="eastAsia"/>
                </w:rPr>
                <w:delText>导致错误</w:delText>
              </w:r>
              <w:r w:rsidR="009C6A18" w:rsidRPr="001E0409" w:rsidDel="00B40590">
                <w:rPr>
                  <w:rFonts w:hint="eastAsia"/>
                </w:rPr>
                <w:delText>。而</w:delText>
              </w:r>
              <w:r w:rsidR="009C6A18" w:rsidRPr="001E0409" w:rsidDel="00B40590">
                <w:delText>NeuroGPS-Tree</w:delText>
              </w:r>
              <w:r w:rsidR="00CF60EA" w:rsidRPr="001E0409" w:rsidDel="00B40590">
                <w:rPr>
                  <w:rFonts w:hint="eastAsia"/>
                </w:rPr>
                <w:delText>则</w:delText>
              </w:r>
              <w:r w:rsidR="00191DE6" w:rsidRPr="001E0409" w:rsidDel="00B40590">
                <w:rPr>
                  <w:rFonts w:hint="eastAsia"/>
                </w:rPr>
                <w:delText>整体</w:delText>
              </w:r>
              <w:r w:rsidR="00CF60EA" w:rsidRPr="001E0409" w:rsidDel="00B40590">
                <w:rPr>
                  <w:rFonts w:hint="eastAsia"/>
                </w:rPr>
                <w:delText>更密集，</w:delText>
              </w:r>
              <w:r w:rsidR="00191DE6" w:rsidRPr="001E0409" w:rsidDel="00B40590">
                <w:rPr>
                  <w:rFonts w:hint="eastAsia"/>
                </w:rPr>
                <w:delText>连续性</w:delText>
              </w:r>
              <w:r w:rsidR="00CF60EA" w:rsidRPr="001E0409" w:rsidDel="00B40590">
                <w:rPr>
                  <w:rFonts w:hint="eastAsia"/>
                </w:rPr>
                <w:delText>也</w:delText>
              </w:r>
              <w:r w:rsidR="00191DE6" w:rsidRPr="001E0409" w:rsidDel="00B40590">
                <w:rPr>
                  <w:rFonts w:hint="eastAsia"/>
                </w:rPr>
                <w:delText>有明显的增强</w:delText>
              </w:r>
              <w:r w:rsidR="00C65ECC" w:rsidRPr="001E0409" w:rsidDel="00B40590">
                <w:rPr>
                  <w:rFonts w:hint="eastAsia"/>
                </w:rPr>
                <w:delText>，这从图</w:delText>
              </w:r>
            </w:del>
            <w:del w:id="2696" w:author="chen siyuan" w:date="2022-02-25T15:24:00Z">
              <w:r w:rsidR="00C65ECC" w:rsidRPr="001E0409" w:rsidDel="00FC7D35">
                <w:delText>20</w:delText>
              </w:r>
            </w:del>
            <w:del w:id="2697" w:author="chen siyuan" w:date="2022-02-28T22:23:00Z">
              <w:r w:rsidR="00C65ECC" w:rsidRPr="001E0409" w:rsidDel="00B40590">
                <w:rPr>
                  <w:rFonts w:hint="eastAsia"/>
                </w:rPr>
                <w:delText>的细节比较中</w:delText>
              </w:r>
              <w:r w:rsidR="00D42B9B" w:rsidRPr="001E0409" w:rsidDel="00B40590">
                <w:rPr>
                  <w:rFonts w:hint="eastAsia"/>
                </w:rPr>
                <w:delText>有</w:delText>
              </w:r>
              <w:r w:rsidR="00A96EA0" w:rsidRPr="001E0409" w:rsidDel="00B40590">
                <w:rPr>
                  <w:rFonts w:hint="eastAsia"/>
                </w:rPr>
                <w:delText>直接</w:delText>
              </w:r>
              <w:r w:rsidR="00D42B9B" w:rsidRPr="001E0409" w:rsidDel="00B40590">
                <w:rPr>
                  <w:rFonts w:hint="eastAsia"/>
                </w:rPr>
                <w:delText>的体现</w:delText>
              </w:r>
              <w:r w:rsidR="00C65ECC" w:rsidRPr="001E0409" w:rsidDel="00B40590">
                <w:rPr>
                  <w:rFonts w:hint="eastAsia"/>
                </w:rPr>
                <w:delText>。</w:delText>
              </w:r>
            </w:del>
            <w:ins w:id="2698" w:author="chen siyuan" w:date="2022-02-22T20:57:00Z">
              <w:r w:rsidR="00420CC3" w:rsidRPr="001E0409">
                <w:t>NeuroGPS-Tree</w:t>
              </w:r>
              <w:r w:rsidR="00420CC3" w:rsidRPr="001E0409">
                <w:rPr>
                  <w:rFonts w:hint="eastAsia"/>
                </w:rPr>
                <w:t>共</w:t>
              </w:r>
            </w:ins>
            <w:ins w:id="2699" w:author="chen siyuan" w:date="2022-02-23T10:33:00Z">
              <w:r w:rsidR="004D19A9" w:rsidRPr="001E0409">
                <w:rPr>
                  <w:rFonts w:hint="eastAsia"/>
                </w:rPr>
                <w:t>追踪</w:t>
              </w:r>
            </w:ins>
            <w:ins w:id="2700" w:author="chen siyuan" w:date="2022-02-22T20:57:00Z">
              <w:r w:rsidR="00420CC3" w:rsidRPr="001E0409">
                <w:rPr>
                  <w:rFonts w:hint="eastAsia"/>
                </w:rPr>
                <w:t>出</w:t>
              </w:r>
              <w:r w:rsidR="00420CC3" w:rsidRPr="001E0409">
                <w:t>2482</w:t>
              </w:r>
              <w:r w:rsidR="00420CC3" w:rsidRPr="001E0409">
                <w:rPr>
                  <w:rFonts w:hint="eastAsia"/>
                </w:rPr>
                <w:t>个血管片段。</w:t>
              </w:r>
            </w:ins>
          </w:p>
          <w:p w14:paraId="3008F7DE" w14:textId="0D986B32" w:rsidR="0018493C" w:rsidRPr="001E0409" w:rsidRDefault="008D450E" w:rsidP="0018493C">
            <w:pPr>
              <w:keepNext/>
              <w:spacing w:line="312" w:lineRule="auto"/>
              <w:jc w:val="center"/>
              <w:rPr>
                <w:ins w:id="2701" w:author="chen siyuan" w:date="2022-02-25T15:23:00Z"/>
              </w:rPr>
            </w:pPr>
            <w:del w:id="2702" w:author="chen siyuan" w:date="2022-02-28T22:24:00Z">
              <w:r>
                <w:rPr>
                  <w:noProof/>
                  <w:rPrChange w:id="2703" w:author="chen siyuan" w:date="2022-03-03T16:43:00Z">
                    <w:rPr>
                      <w:noProof/>
                    </w:rPr>
                  </w:rPrChange>
                </w:rPr>
                <w:drawing>
                  <wp:inline distT="0" distB="0" distL="0" distR="0" wp14:anchorId="39511F25" wp14:editId="78E1E844">
                    <wp:extent cx="3005455" cy="14986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005455" cy="1498600"/>
                            </a:xfrm>
                            <a:prstGeom prst="rect">
                              <a:avLst/>
                            </a:prstGeom>
                            <a:noFill/>
                            <a:ln>
                              <a:noFill/>
                            </a:ln>
                          </pic:spPr>
                        </pic:pic>
                      </a:graphicData>
                    </a:graphic>
                  </wp:inline>
                </w:drawing>
              </w:r>
              <w:r w:rsidR="003A3361" w:rsidRPr="001E0409" w:rsidDel="00B40590">
                <w:delText xml:space="preserve"> </w:delText>
              </w:r>
            </w:del>
            <w:r>
              <w:rPr>
                <w:noProof/>
                <w:rPrChange w:id="2704" w:author="chen siyuan" w:date="2022-03-03T16:43:00Z">
                  <w:rPr>
                    <w:noProof/>
                  </w:rPr>
                </w:rPrChange>
              </w:rPr>
              <w:drawing>
                <wp:inline distT="0" distB="0" distL="0" distR="0" wp14:anchorId="73157815" wp14:editId="0B93CB01">
                  <wp:extent cx="5568950" cy="28028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6">
                            <a:extLst>
                              <a:ext uri="{28A0092B-C50C-407E-A947-70E740481C1C}">
                                <a14:useLocalDpi xmlns:a14="http://schemas.microsoft.com/office/drawing/2010/main" val="0"/>
                              </a:ext>
                            </a:extLst>
                          </a:blip>
                          <a:srcRect l="8791" t="17374" r="9877" b="19373"/>
                          <a:stretch>
                            <a:fillRect/>
                          </a:stretch>
                        </pic:blipFill>
                        <pic:spPr bwMode="auto">
                          <a:xfrm>
                            <a:off x="0" y="0"/>
                            <a:ext cx="5568950" cy="2802890"/>
                          </a:xfrm>
                          <a:prstGeom prst="rect">
                            <a:avLst/>
                          </a:prstGeom>
                          <a:noFill/>
                          <a:ln>
                            <a:noFill/>
                          </a:ln>
                        </pic:spPr>
                      </pic:pic>
                    </a:graphicData>
                  </a:graphic>
                </wp:inline>
              </w:drawing>
            </w:r>
          </w:p>
          <w:p w14:paraId="100BBAE8" w14:textId="0011D12B" w:rsidR="00E53AFC" w:rsidRPr="001E0409" w:rsidRDefault="0018493C">
            <w:pPr>
              <w:pStyle w:val="a7"/>
              <w:jc w:val="center"/>
              <w:rPr>
                <w:rPrChange w:id="2705" w:author="chen siyuan" w:date="2022-03-03T16:43:00Z">
                  <w:rPr/>
                </w:rPrChange>
              </w:rPr>
              <w:pPrChange w:id="2706" w:author="chen siyuan" w:date="2022-02-25T15:23:00Z">
                <w:pPr>
                  <w:keepNext/>
                  <w:spacing w:line="312" w:lineRule="auto"/>
                  <w:jc w:val="center"/>
                </w:pPr>
              </w:pPrChange>
            </w:pPr>
            <w:ins w:id="2707" w:author="chen siyuan" w:date="2022-02-25T15:23:00Z">
              <w:r w:rsidRPr="001E0409">
                <w:rPr>
                  <w:rFonts w:ascii="Times New Roman" w:hAnsi="Times New Roman" w:hint="eastAsia"/>
                  <w:rPrChange w:id="2708" w:author="chen siyuan" w:date="2022-03-03T16:43:00Z">
                    <w:rPr>
                      <w:rFonts w:hint="eastAsia"/>
                    </w:rPr>
                  </w:rPrChange>
                </w:rPr>
                <w:t>图</w:t>
              </w:r>
              <w:r w:rsidRPr="001E0409">
                <w:rPr>
                  <w:rFonts w:ascii="Times New Roman" w:hAnsi="Times New Roman"/>
                  <w:rPrChange w:id="2709" w:author="chen siyuan" w:date="2022-03-03T16:43:00Z">
                    <w:rPr/>
                  </w:rPrChange>
                </w:rPr>
                <w:t xml:space="preserve"> </w:t>
              </w:r>
              <w:r w:rsidRPr="001E0409">
                <w:rPr>
                  <w:rFonts w:ascii="Times New Roman" w:hAnsi="Times New Roman"/>
                  <w:rPrChange w:id="2710" w:author="chen siyuan" w:date="2022-03-03T16:43:00Z">
                    <w:rPr/>
                  </w:rPrChange>
                </w:rPr>
                <w:fldChar w:fldCharType="begin"/>
              </w:r>
              <w:r w:rsidRPr="001E0409">
                <w:rPr>
                  <w:rFonts w:ascii="Times New Roman" w:hAnsi="Times New Roman"/>
                  <w:rPrChange w:id="2711" w:author="chen siyuan" w:date="2022-03-03T16:43:00Z">
                    <w:rPr/>
                  </w:rPrChange>
                </w:rPr>
                <w:instrText xml:space="preserve"> SEQ </w:instrText>
              </w:r>
              <w:r w:rsidRPr="001E0409">
                <w:rPr>
                  <w:rFonts w:ascii="Times New Roman" w:hAnsi="Times New Roman" w:hint="eastAsia"/>
                  <w:rPrChange w:id="2712" w:author="chen siyuan" w:date="2022-03-03T16:43:00Z">
                    <w:rPr>
                      <w:rFonts w:hint="eastAsia"/>
                    </w:rPr>
                  </w:rPrChange>
                </w:rPr>
                <w:instrText>图</w:instrText>
              </w:r>
              <w:r w:rsidRPr="001E0409">
                <w:rPr>
                  <w:rFonts w:ascii="Times New Roman" w:hAnsi="Times New Roman"/>
                  <w:rPrChange w:id="2713" w:author="chen siyuan" w:date="2022-03-03T16:43:00Z">
                    <w:rPr/>
                  </w:rPrChange>
                </w:rPr>
                <w:instrText xml:space="preserve"> \* ARABIC </w:instrText>
              </w:r>
            </w:ins>
            <w:r w:rsidRPr="001E0409">
              <w:rPr>
                <w:rFonts w:ascii="Times New Roman" w:hAnsi="Times New Roman"/>
                <w:rPrChange w:id="2714" w:author="chen siyuan" w:date="2022-03-03T16:43:00Z">
                  <w:rPr/>
                </w:rPrChange>
              </w:rPr>
              <w:fldChar w:fldCharType="separate"/>
            </w:r>
            <w:ins w:id="2715" w:author="chen siyuan" w:date="2022-02-25T15:23:00Z">
              <w:r w:rsidRPr="001E0409">
                <w:rPr>
                  <w:rFonts w:ascii="Times New Roman" w:hAnsi="Times New Roman"/>
                  <w:noProof/>
                  <w:rPrChange w:id="2716" w:author="chen siyuan" w:date="2022-03-03T16:43:00Z">
                    <w:rPr>
                      <w:noProof/>
                    </w:rPr>
                  </w:rPrChange>
                </w:rPr>
                <w:t>11</w:t>
              </w:r>
              <w:r w:rsidRPr="001E0409">
                <w:rPr>
                  <w:rFonts w:ascii="Times New Roman" w:hAnsi="Times New Roman"/>
                  <w:rPrChange w:id="2717" w:author="chen siyuan" w:date="2022-03-03T16:43:00Z">
                    <w:rPr/>
                  </w:rPrChange>
                </w:rPr>
                <w:fldChar w:fldCharType="end"/>
              </w:r>
            </w:ins>
            <w:ins w:id="2718" w:author="chen siyuan" w:date="2022-02-28T22:44:00Z">
              <w:r w:rsidR="0050574C" w:rsidRPr="001E0409">
                <w:rPr>
                  <w:rFonts w:ascii="Times New Roman" w:hAnsi="Times New Roman"/>
                  <w:rPrChange w:id="2719" w:author="chen siyuan" w:date="2022-03-03T16:43:00Z">
                    <w:rPr/>
                  </w:rPrChange>
                </w:rPr>
                <w:t xml:space="preserve">. </w:t>
              </w:r>
            </w:ins>
            <w:ins w:id="2720" w:author="chen siyuan" w:date="2022-02-25T15:23:00Z">
              <w:r w:rsidRPr="001E0409">
                <w:rPr>
                  <w:rFonts w:ascii="Times New Roman" w:hAnsi="Times New Roman"/>
                  <w:rPrChange w:id="2721" w:author="chen siyuan" w:date="2022-03-03T16:43:00Z">
                    <w:rPr/>
                  </w:rPrChange>
                </w:rPr>
                <w:t xml:space="preserve"> </w:t>
              </w:r>
            </w:ins>
            <w:ins w:id="2722" w:author="chen siyuan" w:date="2022-02-28T22:24:00Z">
              <w:r w:rsidR="00D87B9E" w:rsidRPr="001E0409">
                <w:rPr>
                  <w:rFonts w:ascii="Times New Roman" w:hAnsi="Times New Roman"/>
                  <w:rPrChange w:id="2723" w:author="chen siyuan" w:date="2022-03-03T16:43:00Z">
                    <w:rPr/>
                  </w:rPrChange>
                </w:rPr>
                <w:t>NeuroGPS-Tree</w:t>
              </w:r>
              <w:r w:rsidR="00D87B9E" w:rsidRPr="001E0409">
                <w:rPr>
                  <w:rFonts w:ascii="Times New Roman" w:hAnsi="Times New Roman" w:hint="eastAsia"/>
                  <w:rPrChange w:id="2724" w:author="chen siyuan" w:date="2022-03-03T16:43:00Z">
                    <w:rPr>
                      <w:rFonts w:hint="eastAsia"/>
                    </w:rPr>
                  </w:rPrChange>
                </w:rPr>
                <w:t>血管</w:t>
              </w:r>
            </w:ins>
            <w:ins w:id="2725" w:author="chen siyuan" w:date="2022-02-25T15:23:00Z">
              <w:r w:rsidRPr="001E0409">
                <w:rPr>
                  <w:rFonts w:ascii="Times New Roman" w:hAnsi="Times New Roman" w:hint="eastAsia"/>
                  <w:rPrChange w:id="2726" w:author="chen siyuan" w:date="2022-03-03T16:43:00Z">
                    <w:rPr>
                      <w:rFonts w:hint="eastAsia"/>
                    </w:rPr>
                  </w:rPrChange>
                </w:rPr>
                <w:t>追踪结果。</w:t>
              </w:r>
            </w:ins>
          </w:p>
          <w:p w14:paraId="0CAB1E1A" w14:textId="26BD4E64" w:rsidR="00D21338" w:rsidRPr="001E0409" w:rsidDel="0018493C" w:rsidRDefault="00E53AFC" w:rsidP="005344A2">
            <w:pPr>
              <w:pStyle w:val="a7"/>
              <w:jc w:val="center"/>
              <w:rPr>
                <w:del w:id="2727" w:author="chen siyuan" w:date="2022-02-25T15:23:00Z"/>
                <w:rFonts w:ascii="Times New Roman" w:hAnsi="Times New Roman"/>
              </w:rPr>
            </w:pPr>
            <w:del w:id="2728" w:author="chen siyuan" w:date="2022-02-25T15:23:00Z">
              <w:r w:rsidRPr="001E0409" w:rsidDel="0018493C">
                <w:rPr>
                  <w:rFonts w:ascii="Times New Roman" w:hAnsi="Times New Roman" w:hint="eastAsia"/>
                  <w:rPrChange w:id="2729" w:author="chen siyuan" w:date="2022-03-03T16:43:00Z">
                    <w:rPr>
                      <w:rFonts w:hint="eastAsia"/>
                    </w:rPr>
                  </w:rPrChange>
                </w:rPr>
                <w:delText>图</w:delText>
              </w:r>
              <w:r w:rsidRPr="001E0409" w:rsidDel="0018493C">
                <w:rPr>
                  <w:rFonts w:ascii="Times New Roman" w:hAnsi="Times New Roman"/>
                  <w:rPrChange w:id="2730" w:author="chen siyuan" w:date="2022-03-03T16:43:00Z">
                    <w:rPr/>
                  </w:rPrChange>
                </w:rPr>
                <w:delText xml:space="preserve"> </w:delText>
              </w:r>
              <w:r w:rsidRPr="001E0409" w:rsidDel="0018493C">
                <w:rPr>
                  <w:rFonts w:ascii="Times New Roman" w:hAnsi="Times New Roman"/>
                  <w:rPrChange w:id="2731" w:author="chen siyuan" w:date="2022-03-03T16:43:00Z">
                    <w:rPr/>
                  </w:rPrChange>
                </w:rPr>
                <w:fldChar w:fldCharType="begin"/>
              </w:r>
              <w:r w:rsidRPr="001E0409" w:rsidDel="0018493C">
                <w:rPr>
                  <w:rFonts w:ascii="Times New Roman" w:hAnsi="Times New Roman"/>
                  <w:rPrChange w:id="2732" w:author="chen siyuan" w:date="2022-03-03T16:43:00Z">
                    <w:rPr/>
                  </w:rPrChange>
                </w:rPr>
                <w:delInstrText xml:space="preserve"> SEQ </w:delInstrText>
              </w:r>
              <w:r w:rsidRPr="001E0409" w:rsidDel="0018493C">
                <w:rPr>
                  <w:rFonts w:ascii="Times New Roman" w:hAnsi="Times New Roman" w:hint="eastAsia"/>
                  <w:rPrChange w:id="2733" w:author="chen siyuan" w:date="2022-03-03T16:43:00Z">
                    <w:rPr>
                      <w:rFonts w:hint="eastAsia"/>
                    </w:rPr>
                  </w:rPrChange>
                </w:rPr>
                <w:delInstrText>图</w:delInstrText>
              </w:r>
              <w:r w:rsidRPr="001E0409" w:rsidDel="0018493C">
                <w:rPr>
                  <w:rFonts w:ascii="Times New Roman" w:hAnsi="Times New Roman"/>
                  <w:rPrChange w:id="2734" w:author="chen siyuan" w:date="2022-03-03T16:43:00Z">
                    <w:rPr/>
                  </w:rPrChange>
                </w:rPr>
                <w:delInstrText xml:space="preserve"> \* ARABIC </w:delInstrText>
              </w:r>
              <w:r w:rsidRPr="001E0409" w:rsidDel="0018493C">
                <w:rPr>
                  <w:rFonts w:ascii="Times New Roman" w:hAnsi="Times New Roman"/>
                  <w:rPrChange w:id="2735" w:author="chen siyuan" w:date="2022-03-03T16:43:00Z">
                    <w:rPr/>
                  </w:rPrChange>
                </w:rPr>
                <w:fldChar w:fldCharType="separate"/>
              </w:r>
              <w:r w:rsidR="00E620B7" w:rsidRPr="001E0409" w:rsidDel="0018493C">
                <w:rPr>
                  <w:rFonts w:ascii="Times New Roman" w:hAnsi="Times New Roman"/>
                  <w:noProof/>
                  <w:rPrChange w:id="2736" w:author="chen siyuan" w:date="2022-03-03T16:43:00Z">
                    <w:rPr>
                      <w:noProof/>
                    </w:rPr>
                  </w:rPrChange>
                </w:rPr>
                <w:delText>19</w:delText>
              </w:r>
              <w:r w:rsidRPr="001E0409" w:rsidDel="0018493C">
                <w:rPr>
                  <w:rFonts w:ascii="Times New Roman" w:hAnsi="Times New Roman"/>
                  <w:rPrChange w:id="2737" w:author="chen siyuan" w:date="2022-03-03T16:43:00Z">
                    <w:rPr/>
                  </w:rPrChange>
                </w:rPr>
                <w:fldChar w:fldCharType="end"/>
              </w:r>
              <w:r w:rsidRPr="001E0409" w:rsidDel="0018493C">
                <w:rPr>
                  <w:rFonts w:ascii="Times New Roman" w:hAnsi="Times New Roman"/>
                  <w:rPrChange w:id="2738" w:author="chen siyuan" w:date="2022-03-03T16:43:00Z">
                    <w:rPr/>
                  </w:rPrChange>
                </w:rPr>
                <w:delText xml:space="preserve"> </w:delText>
              </w:r>
              <w:r w:rsidR="004F4CC9" w:rsidRPr="001E0409" w:rsidDel="0018493C">
                <w:rPr>
                  <w:rFonts w:ascii="Times New Roman" w:hAnsi="Times New Roman" w:hint="eastAsia"/>
                  <w:rPrChange w:id="2739" w:author="chen siyuan" w:date="2022-03-03T16:43:00Z">
                    <w:rPr>
                      <w:rFonts w:hint="eastAsia"/>
                    </w:rPr>
                  </w:rPrChange>
                </w:rPr>
                <w:delText>追踪结果比较</w:delText>
              </w:r>
              <w:r w:rsidR="001C69ED" w:rsidRPr="001E0409" w:rsidDel="0018493C">
                <w:rPr>
                  <w:rFonts w:ascii="Times New Roman" w:hAnsi="Times New Roman" w:hint="eastAsia"/>
                  <w:rPrChange w:id="2740" w:author="chen siyuan" w:date="2022-03-03T16:43:00Z">
                    <w:rPr>
                      <w:rFonts w:hint="eastAsia"/>
                    </w:rPr>
                  </w:rPrChange>
                </w:rPr>
                <w:delText>：</w:delText>
              </w:r>
              <w:r w:rsidR="004F4CC9" w:rsidRPr="001E0409" w:rsidDel="0018493C">
                <w:rPr>
                  <w:rFonts w:ascii="Times New Roman" w:hAnsi="Times New Roman" w:hint="eastAsia"/>
                  <w:rPrChange w:id="2741" w:author="chen siyuan" w:date="2022-03-03T16:43:00Z">
                    <w:rPr>
                      <w:rFonts w:hint="eastAsia"/>
                    </w:rPr>
                  </w:rPrChange>
                </w:rPr>
                <w:delText>左图</w:delText>
              </w:r>
              <w:r w:rsidR="005344A2" w:rsidRPr="001E0409" w:rsidDel="0018493C">
                <w:rPr>
                  <w:rFonts w:ascii="Times New Roman" w:hAnsi="Times New Roman" w:hint="eastAsia"/>
                  <w:rPrChange w:id="2742" w:author="chen siyuan" w:date="2022-03-03T16:43:00Z">
                    <w:rPr>
                      <w:rFonts w:hint="eastAsia"/>
                    </w:rPr>
                  </w:rPrChange>
                </w:rPr>
                <w:delText>对应</w:delText>
              </w:r>
              <w:r w:rsidRPr="001E0409" w:rsidDel="0018493C">
                <w:rPr>
                  <w:rFonts w:ascii="Times New Roman" w:hAnsi="Times New Roman"/>
                  <w:rPrChange w:id="2743" w:author="chen siyuan" w:date="2022-03-03T16:43:00Z">
                    <w:rPr/>
                  </w:rPrChange>
                </w:rPr>
                <w:delText>MOST</w:delText>
              </w:r>
              <w:r w:rsidRPr="001E0409" w:rsidDel="0018493C">
                <w:rPr>
                  <w:rFonts w:ascii="Times New Roman" w:hAnsi="Times New Roman" w:hint="eastAsia"/>
                  <w:rPrChange w:id="2744" w:author="chen siyuan" w:date="2022-03-03T16:43:00Z">
                    <w:rPr>
                      <w:rFonts w:hint="eastAsia"/>
                    </w:rPr>
                  </w:rPrChange>
                </w:rPr>
                <w:delText>结果</w:delText>
              </w:r>
              <w:r w:rsidR="004F4CC9" w:rsidRPr="001E0409" w:rsidDel="0018493C">
                <w:rPr>
                  <w:rFonts w:ascii="Times New Roman" w:hAnsi="Times New Roman" w:hint="eastAsia"/>
                  <w:rPrChange w:id="2745" w:author="chen siyuan" w:date="2022-03-03T16:43:00Z">
                    <w:rPr>
                      <w:rFonts w:hint="eastAsia"/>
                    </w:rPr>
                  </w:rPrChange>
                </w:rPr>
                <w:delText>，右图</w:delText>
              </w:r>
              <w:r w:rsidR="005344A2" w:rsidRPr="001E0409" w:rsidDel="0018493C">
                <w:rPr>
                  <w:rFonts w:ascii="Times New Roman" w:hAnsi="Times New Roman" w:hint="eastAsia"/>
                  <w:rPrChange w:id="2746" w:author="chen siyuan" w:date="2022-03-03T16:43:00Z">
                    <w:rPr>
                      <w:rFonts w:hint="eastAsia"/>
                    </w:rPr>
                  </w:rPrChange>
                </w:rPr>
                <w:delText>对应</w:delText>
              </w:r>
              <w:r w:rsidR="004F4CC9" w:rsidRPr="001E0409" w:rsidDel="0018493C">
                <w:rPr>
                  <w:rFonts w:ascii="Times New Roman" w:hAnsi="Times New Roman"/>
                  <w:rPrChange w:id="2747" w:author="chen siyuan" w:date="2022-03-03T16:43:00Z">
                    <w:rPr/>
                  </w:rPrChange>
                </w:rPr>
                <w:delText>NeuroGPS-Tree</w:delText>
              </w:r>
              <w:r w:rsidR="004F4CC9" w:rsidRPr="001E0409" w:rsidDel="0018493C">
                <w:rPr>
                  <w:rFonts w:ascii="Times New Roman" w:hAnsi="Times New Roman" w:hint="eastAsia"/>
                  <w:rPrChange w:id="2748" w:author="chen siyuan" w:date="2022-03-03T16:43:00Z">
                    <w:rPr>
                      <w:rFonts w:hint="eastAsia"/>
                    </w:rPr>
                  </w:rPrChange>
                </w:rPr>
                <w:delText>。</w:delText>
              </w:r>
            </w:del>
          </w:p>
          <w:p w14:paraId="4A8C2892" w14:textId="5EFB1CA0" w:rsidR="001C69ED" w:rsidRPr="001E0409" w:rsidDel="00FC7D35" w:rsidRDefault="008D450E" w:rsidP="00D8486D">
            <w:pPr>
              <w:spacing w:line="312" w:lineRule="auto"/>
              <w:rPr>
                <w:del w:id="2749" w:author="chen siyuan" w:date="2022-02-25T15:24:00Z"/>
                <w:noProof/>
              </w:rPr>
            </w:pPr>
            <w:del w:id="2750" w:author="chen siyuan" w:date="2022-02-28T22:24:00Z">
              <w:r>
                <w:rPr>
                  <w:noProof/>
                  <w:rPrChange w:id="2751" w:author="chen siyuan" w:date="2022-03-03T16:43:00Z">
                    <w:rPr>
                      <w:noProof/>
                    </w:rPr>
                  </w:rPrChange>
                </w:rPr>
                <w:drawing>
                  <wp:inline distT="0" distB="0" distL="0" distR="0" wp14:anchorId="7C24E95F" wp14:editId="06073EA6">
                    <wp:extent cx="2216150" cy="10280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7" cstate="print">
                              <a:extLst>
                                <a:ext uri="{28A0092B-C50C-407E-A947-70E740481C1C}">
                                  <a14:useLocalDpi xmlns:a14="http://schemas.microsoft.com/office/drawing/2010/main" val="0"/>
                                </a:ext>
                              </a:extLst>
                            </a:blip>
                            <a:srcRect l="10695"/>
                            <a:stretch>
                              <a:fillRect/>
                            </a:stretch>
                          </pic:blipFill>
                          <pic:spPr bwMode="auto">
                            <a:xfrm>
                              <a:off x="0" y="0"/>
                              <a:ext cx="2216150" cy="1028065"/>
                            </a:xfrm>
                            <a:prstGeom prst="rect">
                              <a:avLst/>
                            </a:prstGeom>
                            <a:noFill/>
                            <a:ln>
                              <a:noFill/>
                            </a:ln>
                          </pic:spPr>
                        </pic:pic>
                      </a:graphicData>
                    </a:graphic>
                  </wp:inline>
                </w:drawing>
              </w:r>
            </w:del>
            <w:del w:id="2752" w:author="chen siyuan" w:date="2022-02-22T22:49:00Z">
              <w:r>
                <w:rPr>
                  <w:noProof/>
                  <w:rPrChange w:id="2753" w:author="chen siyuan" w:date="2022-03-03T16:43:00Z">
                    <w:rPr>
                      <w:noProof/>
                    </w:rPr>
                  </w:rPrChange>
                </w:rPr>
                <w:drawing>
                  <wp:inline distT="0" distB="0" distL="0" distR="0" wp14:anchorId="1AAC87BC" wp14:editId="488572B8">
                    <wp:extent cx="1073785" cy="197993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8" cstate="print">
                              <a:extLst>
                                <a:ext uri="{28A0092B-C50C-407E-A947-70E740481C1C}">
                                  <a14:useLocalDpi xmlns:a14="http://schemas.microsoft.com/office/drawing/2010/main" val="0"/>
                                </a:ext>
                              </a:extLst>
                            </a:blip>
                            <a:srcRect b="10695"/>
                            <a:stretch>
                              <a:fillRect/>
                            </a:stretch>
                          </pic:blipFill>
                          <pic:spPr bwMode="auto">
                            <a:xfrm>
                              <a:off x="0" y="0"/>
                              <a:ext cx="1073785" cy="1979930"/>
                            </a:xfrm>
                            <a:prstGeom prst="rect">
                              <a:avLst/>
                            </a:prstGeom>
                            <a:noFill/>
                            <a:ln>
                              <a:noFill/>
                            </a:ln>
                          </pic:spPr>
                        </pic:pic>
                      </a:graphicData>
                    </a:graphic>
                  </wp:inline>
                </w:drawing>
              </w:r>
            </w:del>
            <w:del w:id="2754" w:author="chen siyuan" w:date="2022-02-28T22:24:00Z">
              <w:r w:rsidR="00D21338" w:rsidRPr="001E0409" w:rsidDel="00B40590">
                <w:rPr>
                  <w:noProof/>
                </w:rPr>
                <w:delText xml:space="preserve"> </w:delText>
              </w:r>
            </w:del>
            <w:del w:id="2755" w:author="chen siyuan" w:date="2022-02-22T22:50:00Z">
              <w:r w:rsidR="00FE6D3C" w:rsidRPr="001E0409" w:rsidDel="00BE7AF0">
                <w:rPr>
                  <w:noProof/>
                </w:rPr>
                <w:delText xml:space="preserve">    </w:delText>
              </w:r>
            </w:del>
            <w:del w:id="2756" w:author="chen siyuan" w:date="2022-02-28T22:24:00Z">
              <w:r w:rsidR="00FE6D3C" w:rsidRPr="001E0409" w:rsidDel="00B40590">
                <w:rPr>
                  <w:noProof/>
                </w:rPr>
                <w:delText xml:space="preserve"> </w:delText>
              </w:r>
              <w:r>
                <w:rPr>
                  <w:noProof/>
                  <w:rPrChange w:id="2757" w:author="chen siyuan" w:date="2022-03-03T16:43:00Z">
                    <w:rPr>
                      <w:noProof/>
                    </w:rPr>
                  </w:rPrChange>
                </w:rPr>
                <w:drawing>
                  <wp:inline distT="0" distB="0" distL="0" distR="0" wp14:anchorId="15CB3EBD" wp14:editId="6DE3CBE7">
                    <wp:extent cx="2179320" cy="103949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79320" cy="1039495"/>
                            </a:xfrm>
                            <a:prstGeom prst="rect">
                              <a:avLst/>
                            </a:prstGeom>
                            <a:noFill/>
                            <a:ln>
                              <a:noFill/>
                            </a:ln>
                          </pic:spPr>
                        </pic:pic>
                      </a:graphicData>
                    </a:graphic>
                  </wp:inline>
                </w:drawing>
              </w:r>
            </w:del>
            <w:del w:id="2758" w:author="chen siyuan" w:date="2022-02-22T22:50:00Z">
              <w:r>
                <w:rPr>
                  <w:noProof/>
                  <w:rPrChange w:id="2759" w:author="chen siyuan" w:date="2022-03-03T16:43:00Z">
                    <w:rPr>
                      <w:noProof/>
                    </w:rPr>
                  </w:rPrChange>
                </w:rPr>
                <w:drawing>
                  <wp:inline distT="0" distB="0" distL="0" distR="0" wp14:anchorId="6A669264" wp14:editId="0C23C41C">
                    <wp:extent cx="1056640" cy="197104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056640" cy="1971040"/>
                            </a:xfrm>
                            <a:prstGeom prst="rect">
                              <a:avLst/>
                            </a:prstGeom>
                            <a:noFill/>
                            <a:ln>
                              <a:noFill/>
                            </a:ln>
                          </pic:spPr>
                        </pic:pic>
                      </a:graphicData>
                    </a:graphic>
                  </wp:inline>
                </w:drawing>
              </w:r>
            </w:del>
          </w:p>
          <w:p w14:paraId="736DF3B5" w14:textId="77777777" w:rsidR="00FC7D35" w:rsidRPr="001E0409" w:rsidRDefault="00FC7D35" w:rsidP="001C69ED">
            <w:pPr>
              <w:keepNext/>
              <w:spacing w:line="312" w:lineRule="auto"/>
              <w:jc w:val="center"/>
              <w:rPr>
                <w:ins w:id="2760" w:author="chen siyuan" w:date="2022-02-25T15:24:00Z"/>
              </w:rPr>
            </w:pPr>
          </w:p>
          <w:p w14:paraId="5EB909E8" w14:textId="3E217F78" w:rsidR="00CE12C2" w:rsidRPr="001E0409" w:rsidDel="0018493C" w:rsidRDefault="001C69ED">
            <w:pPr>
              <w:pStyle w:val="a7"/>
              <w:rPr>
                <w:del w:id="2761" w:author="chen siyuan" w:date="2022-02-25T15:23:00Z"/>
                <w:rFonts w:ascii="Times New Roman" w:hAnsi="Times New Roman"/>
              </w:rPr>
              <w:pPrChange w:id="2762" w:author="chen siyuan" w:date="2022-02-25T15:24:00Z">
                <w:pPr>
                  <w:pStyle w:val="a7"/>
                  <w:jc w:val="center"/>
                </w:pPr>
              </w:pPrChange>
            </w:pPr>
            <w:del w:id="2763" w:author="chen siyuan" w:date="2022-02-25T15:24:00Z">
              <w:r w:rsidRPr="001E0409" w:rsidDel="0018493C">
                <w:rPr>
                  <w:rFonts w:ascii="Times New Roman" w:hAnsi="Times New Roman" w:hint="eastAsia"/>
                  <w:rPrChange w:id="2764" w:author="chen siyuan" w:date="2022-03-03T16:43:00Z">
                    <w:rPr>
                      <w:rFonts w:hint="eastAsia"/>
                    </w:rPr>
                  </w:rPrChange>
                </w:rPr>
                <w:delText>图</w:delText>
              </w:r>
              <w:r w:rsidRPr="001E0409" w:rsidDel="0018493C">
                <w:rPr>
                  <w:rFonts w:ascii="Times New Roman" w:hAnsi="Times New Roman"/>
                  <w:rPrChange w:id="2765" w:author="chen siyuan" w:date="2022-03-03T16:43:00Z">
                    <w:rPr/>
                  </w:rPrChange>
                </w:rPr>
                <w:delText xml:space="preserve"> </w:delText>
              </w:r>
              <w:r w:rsidRPr="001E0409" w:rsidDel="0018493C">
                <w:rPr>
                  <w:rFonts w:ascii="Times New Roman" w:hAnsi="Times New Roman"/>
                  <w:rPrChange w:id="2766" w:author="chen siyuan" w:date="2022-03-03T16:43:00Z">
                    <w:rPr/>
                  </w:rPrChange>
                </w:rPr>
                <w:fldChar w:fldCharType="begin"/>
              </w:r>
              <w:r w:rsidRPr="001E0409" w:rsidDel="0018493C">
                <w:rPr>
                  <w:rFonts w:ascii="Times New Roman" w:hAnsi="Times New Roman"/>
                  <w:rPrChange w:id="2767" w:author="chen siyuan" w:date="2022-03-03T16:43:00Z">
                    <w:rPr/>
                  </w:rPrChange>
                </w:rPr>
                <w:delInstrText xml:space="preserve"> SEQ </w:delInstrText>
              </w:r>
              <w:r w:rsidRPr="001E0409" w:rsidDel="0018493C">
                <w:rPr>
                  <w:rFonts w:ascii="Times New Roman" w:hAnsi="Times New Roman" w:hint="eastAsia"/>
                  <w:rPrChange w:id="2768" w:author="chen siyuan" w:date="2022-03-03T16:43:00Z">
                    <w:rPr>
                      <w:rFonts w:hint="eastAsia"/>
                    </w:rPr>
                  </w:rPrChange>
                </w:rPr>
                <w:delInstrText>图</w:delInstrText>
              </w:r>
              <w:r w:rsidRPr="001E0409" w:rsidDel="0018493C">
                <w:rPr>
                  <w:rFonts w:ascii="Times New Roman" w:hAnsi="Times New Roman"/>
                  <w:rPrChange w:id="2769" w:author="chen siyuan" w:date="2022-03-03T16:43:00Z">
                    <w:rPr/>
                  </w:rPrChange>
                </w:rPr>
                <w:delInstrText xml:space="preserve"> \* ARABIC </w:delInstrText>
              </w:r>
              <w:r w:rsidRPr="001E0409" w:rsidDel="0018493C">
                <w:rPr>
                  <w:rFonts w:ascii="Times New Roman" w:hAnsi="Times New Roman"/>
                  <w:rPrChange w:id="2770" w:author="chen siyuan" w:date="2022-03-03T16:43:00Z">
                    <w:rPr/>
                  </w:rPrChange>
                </w:rPr>
                <w:fldChar w:fldCharType="separate"/>
              </w:r>
              <w:r w:rsidR="00E620B7" w:rsidRPr="001E0409" w:rsidDel="0018493C">
                <w:rPr>
                  <w:rFonts w:ascii="Times New Roman" w:hAnsi="Times New Roman"/>
                  <w:noProof/>
                  <w:rPrChange w:id="2771" w:author="chen siyuan" w:date="2022-03-03T16:43:00Z">
                    <w:rPr>
                      <w:noProof/>
                    </w:rPr>
                  </w:rPrChange>
                </w:rPr>
                <w:delText>20</w:delText>
              </w:r>
              <w:r w:rsidRPr="001E0409" w:rsidDel="0018493C">
                <w:rPr>
                  <w:rFonts w:ascii="Times New Roman" w:hAnsi="Times New Roman"/>
                  <w:rPrChange w:id="2772" w:author="chen siyuan" w:date="2022-03-03T16:43:00Z">
                    <w:rPr/>
                  </w:rPrChange>
                </w:rPr>
                <w:fldChar w:fldCharType="end"/>
              </w:r>
              <w:r w:rsidRPr="001E0409" w:rsidDel="0018493C">
                <w:rPr>
                  <w:rFonts w:ascii="Times New Roman" w:hAnsi="Times New Roman"/>
                  <w:rPrChange w:id="2773" w:author="chen siyuan" w:date="2022-03-03T16:43:00Z">
                    <w:rPr/>
                  </w:rPrChange>
                </w:rPr>
                <w:delText xml:space="preserve"> </w:delText>
              </w:r>
            </w:del>
            <w:del w:id="2774" w:author="chen siyuan" w:date="2022-02-25T15:23:00Z">
              <w:r w:rsidR="00F37DC6" w:rsidRPr="001E0409" w:rsidDel="0018493C">
                <w:rPr>
                  <w:rFonts w:ascii="Times New Roman" w:hAnsi="Times New Roman" w:hint="eastAsia"/>
                  <w:rPrChange w:id="2775" w:author="chen siyuan" w:date="2022-03-03T16:43:00Z">
                    <w:rPr>
                      <w:rFonts w:hint="eastAsia"/>
                    </w:rPr>
                  </w:rPrChange>
                </w:rPr>
                <w:delText>同一区域</w:delText>
              </w:r>
              <w:r w:rsidRPr="001E0409" w:rsidDel="0018493C">
                <w:rPr>
                  <w:rFonts w:ascii="Times New Roman" w:hAnsi="Times New Roman" w:hint="eastAsia"/>
                  <w:rPrChange w:id="2776" w:author="chen siyuan" w:date="2022-03-03T16:43:00Z">
                    <w:rPr>
                      <w:rFonts w:hint="eastAsia"/>
                    </w:rPr>
                  </w:rPrChange>
                </w:rPr>
                <w:delText>的追踪结果比较，左图对应</w:delText>
              </w:r>
              <w:r w:rsidRPr="001E0409" w:rsidDel="0018493C">
                <w:rPr>
                  <w:rFonts w:ascii="Times New Roman" w:hAnsi="Times New Roman"/>
                  <w:rPrChange w:id="2777" w:author="chen siyuan" w:date="2022-03-03T16:43:00Z">
                    <w:rPr/>
                  </w:rPrChange>
                </w:rPr>
                <w:delText>MOST</w:delText>
              </w:r>
              <w:r w:rsidRPr="001E0409" w:rsidDel="0018493C">
                <w:rPr>
                  <w:rFonts w:ascii="Times New Roman" w:hAnsi="Times New Roman" w:hint="eastAsia"/>
                  <w:rPrChange w:id="2778" w:author="chen siyuan" w:date="2022-03-03T16:43:00Z">
                    <w:rPr>
                      <w:rFonts w:hint="eastAsia"/>
                    </w:rPr>
                  </w:rPrChange>
                </w:rPr>
                <w:delText>，</w:delText>
              </w:r>
            </w:del>
          </w:p>
          <w:p w14:paraId="1F599A7E" w14:textId="31F072C0" w:rsidR="00166025" w:rsidRPr="001E0409" w:rsidDel="0018493C" w:rsidRDefault="001C69ED">
            <w:pPr>
              <w:pStyle w:val="a7"/>
              <w:rPr>
                <w:del w:id="2779" w:author="chen siyuan" w:date="2022-02-25T15:23:00Z"/>
                <w:rFonts w:ascii="Times New Roman" w:hAnsi="Times New Roman"/>
              </w:rPr>
              <w:pPrChange w:id="2780" w:author="chen siyuan" w:date="2022-02-25T15:24:00Z">
                <w:pPr>
                  <w:pStyle w:val="a7"/>
                  <w:jc w:val="center"/>
                </w:pPr>
              </w:pPrChange>
            </w:pPr>
            <w:del w:id="2781" w:author="chen siyuan" w:date="2022-02-25T15:23:00Z">
              <w:r w:rsidRPr="001E0409" w:rsidDel="0018493C">
                <w:rPr>
                  <w:rFonts w:ascii="Times New Roman" w:hAnsi="Times New Roman" w:hint="eastAsia"/>
                  <w:rPrChange w:id="2782" w:author="chen siyuan" w:date="2022-03-03T16:43:00Z">
                    <w:rPr>
                      <w:rFonts w:hint="eastAsia"/>
                    </w:rPr>
                  </w:rPrChange>
                </w:rPr>
                <w:delText>右图对应</w:delText>
              </w:r>
              <w:r w:rsidRPr="001E0409" w:rsidDel="0018493C">
                <w:rPr>
                  <w:rFonts w:ascii="Times New Roman" w:hAnsi="Times New Roman"/>
                  <w:rPrChange w:id="2783" w:author="chen siyuan" w:date="2022-03-03T16:43:00Z">
                    <w:rPr/>
                  </w:rPrChange>
                </w:rPr>
                <w:delText>NGPST</w:delText>
              </w:r>
              <w:r w:rsidRPr="001E0409" w:rsidDel="0018493C">
                <w:rPr>
                  <w:rFonts w:ascii="Times New Roman" w:hAnsi="Times New Roman" w:hint="eastAsia"/>
                  <w:rPrChange w:id="2784" w:author="chen siyuan" w:date="2022-03-03T16:43:00Z">
                    <w:rPr>
                      <w:rFonts w:hint="eastAsia"/>
                    </w:rPr>
                  </w:rPrChange>
                </w:rPr>
                <w:delText>。右图具有更好的连续性。</w:delText>
              </w:r>
            </w:del>
          </w:p>
          <w:p w14:paraId="78A9FB83" w14:textId="0F30C13D" w:rsidR="002F5BDD" w:rsidRPr="001E0409" w:rsidRDefault="002F5BDD" w:rsidP="00D8486D">
            <w:pPr>
              <w:spacing w:line="312" w:lineRule="auto"/>
              <w:rPr>
                <w:b/>
                <w:bCs/>
              </w:rPr>
            </w:pPr>
            <w:r w:rsidRPr="001E0409">
              <w:rPr>
                <w:b/>
                <w:bCs/>
              </w:rPr>
              <w:t>3</w:t>
            </w:r>
            <w:r w:rsidRPr="001E0409">
              <w:rPr>
                <w:rFonts w:hint="eastAsia"/>
                <w:b/>
                <w:bCs/>
              </w:rPr>
              <w:t>、</w:t>
            </w:r>
            <w:r w:rsidR="00D41CA8" w:rsidRPr="001E0409">
              <w:rPr>
                <w:rFonts w:hint="eastAsia"/>
                <w:b/>
                <w:bCs/>
              </w:rPr>
              <w:t>断裂连接</w:t>
            </w:r>
          </w:p>
          <w:p w14:paraId="76BA6EA7" w14:textId="15A69F58" w:rsidR="00E562D8" w:rsidRPr="001E0409" w:rsidRDefault="005B58C4" w:rsidP="00E562D8">
            <w:pPr>
              <w:spacing w:line="312" w:lineRule="auto"/>
              <w:ind w:firstLineChars="200" w:firstLine="420"/>
              <w:rPr>
                <w:ins w:id="2785" w:author="chen siyuan" w:date="2022-02-23T10:52:00Z"/>
              </w:rPr>
            </w:pPr>
            <w:ins w:id="2786" w:author="chen siyuan" w:date="2022-02-28T22:24:00Z">
              <w:r w:rsidRPr="001E0409">
                <w:t>NeuroGPS-Tree</w:t>
              </w:r>
            </w:ins>
            <w:ins w:id="2787" w:author="chen siyuan" w:date="2022-02-22T23:27:00Z">
              <w:r w:rsidR="00FB3A4B" w:rsidRPr="001E0409">
                <w:rPr>
                  <w:rFonts w:hint="eastAsia"/>
                </w:rPr>
                <w:t>在追踪超长血管时仍有少量断裂。我们先根据断裂的形态特点</w:t>
              </w:r>
            </w:ins>
            <w:ins w:id="2788" w:author="chen siyuan" w:date="2022-02-22T23:26:00Z">
              <w:r w:rsidR="00FB3A4B" w:rsidRPr="001E0409">
                <w:rPr>
                  <w:rFonts w:hint="eastAsia"/>
                </w:rPr>
                <w:t>初步查找</w:t>
              </w:r>
            </w:ins>
            <w:ins w:id="2789" w:author="chen siyuan" w:date="2022-02-22T23:27:00Z">
              <w:r w:rsidR="00FB3A4B" w:rsidRPr="001E0409">
                <w:rPr>
                  <w:rFonts w:hint="eastAsia"/>
                </w:rPr>
                <w:t>，再用分类模型</w:t>
              </w:r>
            </w:ins>
            <w:ins w:id="2790" w:author="chen siyuan" w:date="2022-02-22T23:26:00Z">
              <w:r w:rsidR="00FB3A4B" w:rsidRPr="001E0409">
                <w:rPr>
                  <w:rFonts w:hint="eastAsia"/>
                </w:rPr>
                <w:t>具体判断</w:t>
              </w:r>
            </w:ins>
            <w:ins w:id="2791" w:author="chen siyuan" w:date="2022-02-22T23:27:00Z">
              <w:r w:rsidR="00FB3A4B" w:rsidRPr="001E0409">
                <w:rPr>
                  <w:rFonts w:hint="eastAsia"/>
                </w:rPr>
                <w:t>。</w:t>
              </w:r>
            </w:ins>
          </w:p>
          <w:p w14:paraId="461F24FA" w14:textId="4C8431B0" w:rsidR="00B27D0E" w:rsidRPr="001E0409" w:rsidRDefault="00FB3A4B" w:rsidP="006C558B">
            <w:pPr>
              <w:spacing w:line="312" w:lineRule="auto"/>
              <w:ind w:firstLineChars="200" w:firstLine="420"/>
              <w:rPr>
                <w:ins w:id="2792" w:author="chen siyuan" w:date="2022-02-23T11:07:00Z"/>
              </w:rPr>
            </w:pPr>
            <w:ins w:id="2793" w:author="chen siyuan" w:date="2022-02-22T23:27:00Z">
              <w:r w:rsidRPr="001E0409">
                <w:rPr>
                  <w:rFonts w:hint="eastAsia"/>
                </w:rPr>
                <w:t>在</w:t>
              </w:r>
            </w:ins>
            <w:ins w:id="2794" w:author="chen siyuan" w:date="2022-02-22T23:29:00Z">
              <w:r w:rsidRPr="001E0409">
                <w:rPr>
                  <w:rFonts w:hint="eastAsia"/>
                </w:rPr>
                <w:t>初步寻找阶段</w:t>
              </w:r>
            </w:ins>
            <w:ins w:id="2795" w:author="chen siyuan" w:date="2022-02-23T10:52:00Z">
              <w:r w:rsidR="00E562D8" w:rsidRPr="001E0409">
                <w:rPr>
                  <w:rFonts w:hint="eastAsia"/>
                </w:rPr>
                <w:t>，</w:t>
              </w:r>
            </w:ins>
            <w:ins w:id="2796" w:author="chen siyuan" w:date="2022-02-23T10:53:00Z">
              <w:r w:rsidR="00E562D8" w:rsidRPr="001E0409">
                <w:rPr>
                  <w:rFonts w:hint="eastAsia"/>
                </w:rPr>
                <w:t>我们先</w:t>
              </w:r>
            </w:ins>
            <w:ins w:id="2797" w:author="chen siyuan" w:date="2022-02-23T10:59:00Z">
              <w:r w:rsidR="00BA2FE1" w:rsidRPr="001E0409">
                <w:rPr>
                  <w:rFonts w:hint="eastAsia"/>
                </w:rPr>
                <w:t>人工</w:t>
              </w:r>
            </w:ins>
            <w:ins w:id="2798" w:author="chen siyuan" w:date="2022-02-23T10:53:00Z">
              <w:r w:rsidR="00E562D8" w:rsidRPr="001E0409">
                <w:rPr>
                  <w:rFonts w:hint="eastAsia"/>
                </w:rPr>
                <w:t>找到</w:t>
              </w:r>
            </w:ins>
            <w:ins w:id="2799" w:author="chen siyuan" w:date="2022-02-25T16:07:00Z">
              <w:r w:rsidR="00DF3493" w:rsidRPr="001E0409">
                <w:rPr>
                  <w:rFonts w:hint="eastAsia"/>
                </w:rPr>
                <w:t>距离</w:t>
              </w:r>
              <w:r w:rsidR="00DF3493" w:rsidRPr="001E0409">
                <w:t>&lt;</w:t>
              </w:r>
            </w:ins>
            <w:ins w:id="2800" w:author="chen siyuan" w:date="2022-02-25T16:10:00Z">
              <w:r w:rsidR="007C57F4" w:rsidRPr="001E0409">
                <w:t xml:space="preserve"> </w:t>
              </w:r>
            </w:ins>
            <w:ins w:id="2801" w:author="chen siyuan" w:date="2022-02-25T16:07:00Z">
              <w:r w:rsidR="006C29A9" w:rsidRPr="001E0409">
                <w:t>20</w:t>
              </w:r>
              <w:r w:rsidR="006C29A9" w:rsidRPr="001E0409">
                <w:rPr>
                  <w:rFonts w:hint="eastAsia"/>
                </w:rPr>
                <w:t>（</w:t>
              </w:r>
              <w:r w:rsidR="006C29A9" w:rsidRPr="001E0409">
                <w:t>10.24</w:t>
              </w:r>
            </w:ins>
            <w:ins w:id="2802" w:author="chen siyuan" w:date="2022-02-25T16:07:00Z">
              <w:r w:rsidR="006C29A9" w:rsidRPr="001E0409">
                <w:rPr>
                  <w:position w:val="-10"/>
                  <w:rPrChange w:id="2803" w:author="chen siyuan" w:date="2022-03-03T16:43:00Z">
                    <w:rPr>
                      <w:position w:val="-10"/>
                    </w:rPr>
                  </w:rPrChange>
                </w:rPr>
                <w:object w:dxaOrig="340" w:dyaOrig="297" w14:anchorId="4BDA2E96">
                  <v:shape id="_x0000_i1164" type="#_x0000_t75" style="width:16.35pt;height:14.15pt" o:ole="">
                    <v:imagedata r:id="rId128" o:title=""/>
                  </v:shape>
                  <o:OLEObject Type="Embed" ProgID="Equation.AxMath" ShapeID="_x0000_i1164" DrawAspect="Content" ObjectID="_1707977423" r:id="rId191"/>
                </w:object>
              </w:r>
            </w:ins>
            <w:ins w:id="2804" w:author="chen siyuan" w:date="2022-02-25T16:07:00Z">
              <w:r w:rsidR="006C29A9" w:rsidRPr="001E0409">
                <w:rPr>
                  <w:rFonts w:hint="eastAsia"/>
                </w:rPr>
                <w:t>）</w:t>
              </w:r>
              <w:r w:rsidR="00722EA4" w:rsidRPr="001E0409">
                <w:rPr>
                  <w:rFonts w:hint="eastAsia"/>
                </w:rPr>
                <w:t>的</w:t>
              </w:r>
              <w:r w:rsidR="0033244A" w:rsidRPr="001E0409">
                <w:t>30</w:t>
              </w:r>
              <w:r w:rsidR="00722EA4" w:rsidRPr="001E0409">
                <w:rPr>
                  <w:rFonts w:hint="eastAsia"/>
                </w:rPr>
                <w:t>个血管对</w:t>
              </w:r>
            </w:ins>
            <w:ins w:id="2805" w:author="chen siyuan" w:date="2022-02-23T10:53:00Z">
              <w:r w:rsidR="00E562D8" w:rsidRPr="001E0409">
                <w:rPr>
                  <w:rFonts w:hint="eastAsia"/>
                </w:rPr>
                <w:t>，</w:t>
              </w:r>
            </w:ins>
            <w:ins w:id="2806" w:author="chen siyuan" w:date="2022-02-25T16:08:00Z">
              <w:r w:rsidR="00F7168A" w:rsidRPr="001E0409">
                <w:rPr>
                  <w:rFonts w:hint="eastAsia"/>
                </w:rPr>
                <w:t>检查它们是否是断裂</w:t>
              </w:r>
            </w:ins>
            <w:ins w:id="2807" w:author="chen siyuan" w:date="2022-02-23T10:56:00Z">
              <w:r w:rsidR="000C3B75" w:rsidRPr="001E0409">
                <w:rPr>
                  <w:rFonts w:hint="eastAsia"/>
                </w:rPr>
                <w:t>。经</w:t>
              </w:r>
            </w:ins>
            <w:ins w:id="2808" w:author="chen siyuan" w:date="2022-02-23T10:57:00Z">
              <w:r w:rsidR="000C3B75" w:rsidRPr="001E0409">
                <w:rPr>
                  <w:rFonts w:hint="eastAsia"/>
                </w:rPr>
                <w:t>统计</w:t>
              </w:r>
            </w:ins>
            <w:ins w:id="2809" w:author="chen siyuan" w:date="2022-02-25T16:08:00Z">
              <w:r w:rsidR="00DB679B" w:rsidRPr="001E0409">
                <w:rPr>
                  <w:rFonts w:hint="eastAsia"/>
                </w:rPr>
                <w:t>其中</w:t>
              </w:r>
            </w:ins>
            <w:ins w:id="2810" w:author="chen siyuan" w:date="2022-02-23T11:02:00Z">
              <w:r w:rsidR="00554AF3" w:rsidRPr="001E0409">
                <w:rPr>
                  <w:rFonts w:hint="eastAsia"/>
                </w:rPr>
                <w:t>断裂处</w:t>
              </w:r>
            </w:ins>
            <w:ins w:id="2811" w:author="chen siyuan" w:date="2022-02-23T10:57:00Z">
              <w:r w:rsidR="00FB0CC7" w:rsidRPr="001E0409">
                <w:rPr>
                  <w:rFonts w:hint="eastAsia"/>
                </w:rPr>
                <w:t>的距离都</w:t>
              </w:r>
              <w:r w:rsidR="00FB0CC7" w:rsidRPr="001E0409">
                <w:t>&lt;10</w:t>
              </w:r>
              <w:r w:rsidR="00FB0CC7" w:rsidRPr="001E0409">
                <w:rPr>
                  <w:rFonts w:hint="eastAsia"/>
                </w:rPr>
                <w:t>（</w:t>
              </w:r>
              <w:r w:rsidR="00FB0CC7" w:rsidRPr="001E0409">
                <w:t>5.12</w:t>
              </w:r>
            </w:ins>
            <w:ins w:id="2812" w:author="chen siyuan" w:date="2022-02-23T10:57:00Z">
              <w:r w:rsidR="00FB0CC7" w:rsidRPr="001E0409">
                <w:rPr>
                  <w:position w:val="-10"/>
                  <w:rPrChange w:id="2813" w:author="chen siyuan" w:date="2022-03-03T16:43:00Z">
                    <w:rPr>
                      <w:position w:val="-10"/>
                    </w:rPr>
                  </w:rPrChange>
                </w:rPr>
                <w:object w:dxaOrig="340" w:dyaOrig="297" w14:anchorId="1CDB7FA0">
                  <v:shape id="_x0000_i1165" type="#_x0000_t75" style="width:16.35pt;height:14.15pt" o:ole="">
                    <v:imagedata r:id="rId128" o:title=""/>
                  </v:shape>
                  <o:OLEObject Type="Embed" ProgID="Equation.AxMath" ShapeID="_x0000_i1165" DrawAspect="Content" ObjectID="_1707977424" r:id="rId192"/>
                </w:object>
              </w:r>
            </w:ins>
            <w:ins w:id="2814" w:author="chen siyuan" w:date="2022-02-23T10:57:00Z">
              <w:r w:rsidR="00FB0CC7" w:rsidRPr="001E0409">
                <w:rPr>
                  <w:rFonts w:hint="eastAsia"/>
                </w:rPr>
                <w:t>）</w:t>
              </w:r>
            </w:ins>
            <w:ins w:id="2815" w:author="chen siyuan" w:date="2022-02-25T16:08:00Z">
              <w:r w:rsidR="006E1BF7" w:rsidRPr="001E0409">
                <w:rPr>
                  <w:rFonts w:hint="eastAsia"/>
                </w:rPr>
                <w:t>，</w:t>
              </w:r>
            </w:ins>
            <w:ins w:id="2816" w:author="chen siyuan" w:date="2022-02-23T11:05:00Z">
              <w:r w:rsidR="00290B8D" w:rsidRPr="001E0409">
                <w:rPr>
                  <w:rFonts w:hint="eastAsia"/>
                </w:rPr>
                <w:t>所以</w:t>
              </w:r>
            </w:ins>
            <w:ins w:id="2817" w:author="chen siyuan" w:date="2022-02-22T21:41:00Z">
              <w:r w:rsidR="00EA0A06" w:rsidRPr="001E0409">
                <w:rPr>
                  <w:rFonts w:hint="eastAsia"/>
                </w:rPr>
                <w:t>设置距离阈值</w:t>
              </w:r>
            </w:ins>
            <w:ins w:id="2818" w:author="chen siyuan" w:date="2022-02-22T21:41:00Z">
              <w:r w:rsidR="00290B8D" w:rsidRPr="001E0409">
                <w:rPr>
                  <w:position w:val="-9"/>
                  <w:rPrChange w:id="2819" w:author="chen siyuan" w:date="2022-03-03T16:43:00Z">
                    <w:rPr>
                      <w:position w:val="-9"/>
                    </w:rPr>
                  </w:rPrChange>
                </w:rPr>
                <w:object w:dxaOrig="172" w:dyaOrig="268" w14:anchorId="63BDE6A1">
                  <v:shape id="_x0000_i1166" type="#_x0000_t75" style="width:9.4pt;height:13pt" o:ole="">
                    <v:imagedata r:id="rId131" o:title=""/>
                  </v:shape>
                  <o:OLEObject Type="Embed" ProgID="Equation.AxMath" ShapeID="_x0000_i1166" DrawAspect="Content" ObjectID="_1707977425" r:id="rId193"/>
                </w:object>
              </w:r>
            </w:ins>
            <w:ins w:id="2820" w:author="chen siyuan" w:date="2022-02-22T23:30:00Z">
              <w:r w:rsidRPr="001E0409">
                <w:t>=</w:t>
              </w:r>
            </w:ins>
            <w:ins w:id="2821" w:author="chen siyuan" w:date="2022-02-23T10:41:00Z">
              <w:r w:rsidR="002F77D7" w:rsidRPr="001E0409">
                <w:t>10</w:t>
              </w:r>
              <w:r w:rsidR="002F77D7" w:rsidRPr="001E0409">
                <w:rPr>
                  <w:rFonts w:hint="eastAsia"/>
                </w:rPr>
                <w:t>（</w:t>
              </w:r>
            </w:ins>
            <w:ins w:id="2822" w:author="chen siyuan" w:date="2022-02-22T21:41:00Z">
              <w:r w:rsidR="00EA0A06" w:rsidRPr="001E0409">
                <w:t>5.12</w:t>
              </w:r>
            </w:ins>
            <w:ins w:id="2823" w:author="chen siyuan" w:date="2022-02-22T21:41:00Z">
              <w:r w:rsidR="00EA0A06" w:rsidRPr="001E0409">
                <w:rPr>
                  <w:position w:val="-10"/>
                  <w:rPrChange w:id="2824" w:author="chen siyuan" w:date="2022-03-03T16:43:00Z">
                    <w:rPr>
                      <w:position w:val="-10"/>
                    </w:rPr>
                  </w:rPrChange>
                </w:rPr>
                <w:object w:dxaOrig="340" w:dyaOrig="297" w14:anchorId="074593B8">
                  <v:shape id="_x0000_i1167" type="#_x0000_t75" style="width:16.35pt;height:14.15pt" o:ole="">
                    <v:imagedata r:id="rId128" o:title=""/>
                  </v:shape>
                  <o:OLEObject Type="Embed" ProgID="Equation.AxMath" ShapeID="_x0000_i1167" DrawAspect="Content" ObjectID="_1707977426" r:id="rId194"/>
                </w:object>
              </w:r>
            </w:ins>
            <w:ins w:id="2825" w:author="chen siyuan" w:date="2022-02-23T10:41:00Z">
              <w:r w:rsidR="002F77D7" w:rsidRPr="001E0409">
                <w:rPr>
                  <w:rFonts w:hint="eastAsia"/>
                </w:rPr>
                <w:t>）</w:t>
              </w:r>
            </w:ins>
            <w:ins w:id="2826" w:author="chen siyuan" w:date="2022-02-25T16:08:00Z">
              <w:r w:rsidR="00E453BC" w:rsidRPr="001E0409">
                <w:rPr>
                  <w:rFonts w:hint="eastAsia"/>
                </w:rPr>
                <w:t>。</w:t>
              </w:r>
              <w:r w:rsidR="00980144" w:rsidRPr="001E0409">
                <w:rPr>
                  <w:rFonts w:hint="eastAsia"/>
                </w:rPr>
                <w:t>接着</w:t>
              </w:r>
            </w:ins>
            <w:ins w:id="2827" w:author="chen siyuan" w:date="2022-02-23T11:06:00Z">
              <w:r w:rsidR="00D82ED1" w:rsidRPr="001E0409">
                <w:rPr>
                  <w:rFonts w:hint="eastAsia"/>
                </w:rPr>
                <w:t>把所有</w:t>
              </w:r>
              <w:r w:rsidR="005842F4" w:rsidRPr="001E0409">
                <w:rPr>
                  <w:rFonts w:hint="eastAsia"/>
                </w:rPr>
                <w:t>距离</w:t>
              </w:r>
              <w:r w:rsidR="005842F4" w:rsidRPr="001E0409">
                <w:t>&lt;</w:t>
              </w:r>
            </w:ins>
            <w:ins w:id="2828" w:author="chen siyuan" w:date="2022-02-23T11:07:00Z">
              <w:r w:rsidR="005842F4" w:rsidRPr="001E0409">
                <w:rPr>
                  <w:position w:val="-9"/>
                  <w:rPrChange w:id="2829" w:author="chen siyuan" w:date="2022-03-03T16:43:00Z">
                    <w:rPr>
                      <w:position w:val="-9"/>
                    </w:rPr>
                  </w:rPrChange>
                </w:rPr>
                <w:object w:dxaOrig="172" w:dyaOrig="268" w14:anchorId="3D094FC0">
                  <v:shape id="_x0000_i1168" type="#_x0000_t75" style="width:9.4pt;height:13pt" o:ole="">
                    <v:imagedata r:id="rId131" o:title=""/>
                  </v:shape>
                  <o:OLEObject Type="Embed" ProgID="Equation.AxMath" ShapeID="_x0000_i1168" DrawAspect="Content" ObjectID="_1707977427" r:id="rId195"/>
                </w:object>
              </w:r>
            </w:ins>
            <w:ins w:id="2830" w:author="chen siyuan" w:date="2022-02-23T11:07:00Z">
              <w:r w:rsidR="005842F4" w:rsidRPr="001E0409">
                <w:rPr>
                  <w:rFonts w:hint="eastAsia"/>
                </w:rPr>
                <w:t>的</w:t>
              </w:r>
            </w:ins>
            <w:ins w:id="2831" w:author="chen siyuan" w:date="2022-02-23T11:06:00Z">
              <w:r w:rsidR="00D82ED1" w:rsidRPr="001E0409">
                <w:rPr>
                  <w:rFonts w:hint="eastAsia"/>
                </w:rPr>
                <w:t>疑似断裂找出来，</w:t>
              </w:r>
            </w:ins>
            <w:ins w:id="2832" w:author="chen siyuan" w:date="2022-03-03T16:38:00Z">
              <w:r w:rsidR="005B5B30" w:rsidRPr="001E0409">
                <w:rPr>
                  <w:rFonts w:hint="eastAsia"/>
                </w:rPr>
                <w:t>制作分类数据集</w:t>
              </w:r>
            </w:ins>
            <w:ins w:id="2833" w:author="chen siyuan" w:date="2022-02-23T11:06:00Z">
              <w:r w:rsidR="00D82ED1" w:rsidRPr="001E0409">
                <w:rPr>
                  <w:rFonts w:hint="eastAsia"/>
                </w:rPr>
                <w:t>。</w:t>
              </w:r>
            </w:ins>
            <w:ins w:id="2834" w:author="chen siyuan" w:date="2022-02-22T23:30:00Z">
              <w:r w:rsidRPr="001E0409">
                <w:rPr>
                  <w:rFonts w:hint="eastAsia"/>
                </w:rPr>
                <w:t>数据块</w:t>
              </w:r>
            </w:ins>
            <w:ins w:id="2835" w:author="chen siyuan" w:date="2022-02-22T23:30:00Z">
              <w:r w:rsidR="001A3FAB" w:rsidRPr="001E0409">
                <w:rPr>
                  <w:position w:val="-10"/>
                  <w:rPrChange w:id="2836" w:author="chen siyuan" w:date="2022-03-03T16:43:00Z">
                    <w:rPr>
                      <w:position w:val="-10"/>
                    </w:rPr>
                  </w:rPrChange>
                </w:rPr>
                <w:object w:dxaOrig="478" w:dyaOrig="297" w14:anchorId="60D839FC">
                  <v:shape id="_x0000_i1169" type="#_x0000_t75" style="width:23.8pt;height:15.05pt" o:ole="">
                    <v:imagedata r:id="rId196" o:title=""/>
                  </v:shape>
                  <o:OLEObject Type="Embed" ProgID="Equation.AxMath" ShapeID="_x0000_i1169" DrawAspect="Content" ObjectID="_1707977428" r:id="rId197"/>
                </w:object>
              </w:r>
            </w:ins>
            <w:ins w:id="2837" w:author="chen siyuan" w:date="2022-02-22T23:30:00Z">
              <w:r w:rsidRPr="001E0409">
                <w:rPr>
                  <w:rFonts w:hint="eastAsia"/>
                </w:rPr>
                <w:t>的边长</w:t>
              </w:r>
            </w:ins>
            <w:ins w:id="2838" w:author="chen siyuan" w:date="2022-02-22T23:30:00Z">
              <w:r w:rsidRPr="001E0409">
                <w:rPr>
                  <w:position w:val="-10"/>
                  <w:rPrChange w:id="2839" w:author="chen siyuan" w:date="2022-03-03T16:43:00Z">
                    <w:rPr>
                      <w:position w:val="-10"/>
                    </w:rPr>
                  </w:rPrChange>
                </w:rPr>
                <w:object w:dxaOrig="105" w:dyaOrig="297" w14:anchorId="3B1C14FE">
                  <v:shape id="_x0000_i1170" type="#_x0000_t75" style="width:5.15pt;height:15.05pt" o:ole="">
                    <v:imagedata r:id="rId64" o:title=""/>
                  </v:shape>
                  <o:OLEObject Type="Embed" ProgID="Equation.AxMath" ShapeID="_x0000_i1170" DrawAspect="Content" ObjectID="_1707977429" r:id="rId198"/>
                </w:object>
              </w:r>
            </w:ins>
            <w:ins w:id="2840" w:author="chen siyuan" w:date="2022-02-22T23:30:00Z">
              <w:r w:rsidRPr="001E0409">
                <w:rPr>
                  <w:rFonts w:hint="eastAsia"/>
                </w:rPr>
                <w:t>取</w:t>
              </w:r>
            </w:ins>
            <w:ins w:id="2841" w:author="chen siyuan" w:date="2022-02-22T23:32:00Z">
              <w:r w:rsidR="00F62C53" w:rsidRPr="001E0409">
                <w:t>40</w:t>
              </w:r>
            </w:ins>
            <w:ins w:id="2842" w:author="chen siyuan" w:date="2022-02-22T23:33:00Z">
              <w:r w:rsidR="003D5645" w:rsidRPr="001E0409">
                <w:rPr>
                  <w:rFonts w:hint="eastAsia"/>
                </w:rPr>
                <w:t>，</w:t>
              </w:r>
            </w:ins>
            <w:ins w:id="2843" w:author="chen siyuan" w:date="2022-02-22T23:32:00Z">
              <w:r w:rsidR="00FA4170" w:rsidRPr="001E0409">
                <w:rPr>
                  <w:rFonts w:hint="eastAsia"/>
                </w:rPr>
                <w:t>用来</w:t>
              </w:r>
            </w:ins>
            <w:ins w:id="2844" w:author="chen siyuan" w:date="2022-02-22T23:31:00Z">
              <w:r w:rsidRPr="001E0409">
                <w:rPr>
                  <w:rFonts w:hint="eastAsia"/>
                </w:rPr>
                <w:t>表示断裂处</w:t>
              </w:r>
            </w:ins>
            <w:ins w:id="2845" w:author="chen siyuan" w:date="2022-02-22T23:33:00Z">
              <w:r w:rsidR="003D5645" w:rsidRPr="001E0409">
                <w:rPr>
                  <w:rFonts w:hint="eastAsia"/>
                </w:rPr>
                <w:t>附近</w:t>
              </w:r>
              <w:r w:rsidR="003D5645" w:rsidRPr="001E0409">
                <w:t>20.48</w:t>
              </w:r>
              <w:r w:rsidR="003D5645" w:rsidRPr="001E0409">
                <w:rPr>
                  <w:rFonts w:hint="eastAsia"/>
                </w:rPr>
                <w:t>微米</w:t>
              </w:r>
            </w:ins>
            <w:ins w:id="2846" w:author="chen siyuan" w:date="2022-02-22T23:31:00Z">
              <w:r w:rsidRPr="001E0409">
                <w:rPr>
                  <w:rFonts w:hint="eastAsia"/>
                </w:rPr>
                <w:t>的信息。</w:t>
              </w:r>
            </w:ins>
            <w:ins w:id="2847" w:author="chen siyuan" w:date="2022-02-22T23:29:00Z">
              <w:r w:rsidRPr="001E0409">
                <w:rPr>
                  <w:rFonts w:hint="eastAsia"/>
                </w:rPr>
                <w:t>按</w:t>
              </w:r>
            </w:ins>
            <w:ins w:id="2848" w:author="chen siyuan" w:date="2022-02-28T22:40:00Z">
              <w:r w:rsidR="00DB714D" w:rsidRPr="001E0409">
                <w:rPr>
                  <w:rFonts w:hint="eastAsia"/>
                  <w:rPrChange w:id="2849" w:author="chen siyuan" w:date="2022-03-03T16:43:00Z">
                    <w:rPr>
                      <w:rFonts w:hint="eastAsia"/>
                      <w:color w:val="FF0000"/>
                    </w:rPr>
                  </w:rPrChange>
                </w:rPr>
                <w:t>断裂处的</w:t>
              </w:r>
              <w:r w:rsidR="00943450" w:rsidRPr="001E0409">
                <w:rPr>
                  <w:rFonts w:hint="eastAsia"/>
                  <w:rPrChange w:id="2850" w:author="chen siyuan" w:date="2022-03-03T16:43:00Z">
                    <w:rPr>
                      <w:rFonts w:hint="eastAsia"/>
                      <w:color w:val="FF0000"/>
                    </w:rPr>
                  </w:rPrChange>
                </w:rPr>
                <w:t>形态规律</w:t>
              </w:r>
            </w:ins>
            <w:ins w:id="2851" w:author="chen siyuan" w:date="2022-02-22T23:32:00Z">
              <w:r w:rsidRPr="001E0409">
                <w:rPr>
                  <w:rFonts w:hint="eastAsia"/>
                </w:rPr>
                <w:t>在全脑中</w:t>
              </w:r>
            </w:ins>
            <w:ins w:id="2852" w:author="chen siyuan" w:date="2022-02-22T21:53:00Z">
              <w:r w:rsidR="002B0520" w:rsidRPr="001E0409">
                <w:rPr>
                  <w:rFonts w:hint="eastAsia"/>
                </w:rPr>
                <w:t>共找出</w:t>
              </w:r>
              <w:r w:rsidR="002B0520" w:rsidRPr="001E0409">
                <w:t>1799</w:t>
              </w:r>
              <w:r w:rsidR="002B0520" w:rsidRPr="001E0409">
                <w:rPr>
                  <w:rFonts w:hint="eastAsia"/>
                </w:rPr>
                <w:t>个疑似断裂处。</w:t>
              </w:r>
            </w:ins>
          </w:p>
          <w:p w14:paraId="3DA34914" w14:textId="2957FBC2" w:rsidR="006F7A86" w:rsidRPr="001E0409" w:rsidRDefault="00334E5F" w:rsidP="006C558B">
            <w:pPr>
              <w:spacing w:line="312" w:lineRule="auto"/>
              <w:ind w:firstLineChars="200" w:firstLine="420"/>
              <w:rPr>
                <w:ins w:id="2853" w:author="chen siyuan" w:date="2022-02-25T15:27:00Z"/>
              </w:rPr>
            </w:pPr>
            <w:ins w:id="2854" w:author="chen siyuan" w:date="2022-02-22T23:33:00Z">
              <w:r w:rsidRPr="001E0409">
                <w:rPr>
                  <w:rFonts w:hint="eastAsia"/>
                </w:rPr>
                <w:t>制作分类样本时我们找出</w:t>
              </w:r>
              <w:r w:rsidRPr="001E0409">
                <w:t>158</w:t>
              </w:r>
              <w:r w:rsidRPr="001E0409">
                <w:rPr>
                  <w:rFonts w:hint="eastAsia"/>
                </w:rPr>
                <w:t>个正样本和</w:t>
              </w:r>
              <w:r w:rsidRPr="001E0409">
                <w:t>78</w:t>
              </w:r>
              <w:r w:rsidRPr="001E0409">
                <w:rPr>
                  <w:rFonts w:hint="eastAsia"/>
                </w:rPr>
                <w:t>个负样本组成分类数据集，其中各随机选取</w:t>
              </w:r>
              <w:r w:rsidRPr="001E0409">
                <w:t>75%</w:t>
              </w:r>
              <w:r w:rsidRPr="001E0409">
                <w:rPr>
                  <w:rFonts w:hint="eastAsia"/>
                </w:rPr>
                <w:t>作为训</w:t>
              </w:r>
              <w:r w:rsidRPr="001E0409">
                <w:rPr>
                  <w:rFonts w:hint="eastAsia"/>
                </w:rPr>
                <w:lastRenderedPageBreak/>
                <w:t>练集（</w:t>
              </w:r>
              <w:r w:rsidRPr="001E0409">
                <w:t>177</w:t>
              </w:r>
              <w:r w:rsidRPr="001E0409">
                <w:rPr>
                  <w:rFonts w:hint="eastAsia"/>
                </w:rPr>
                <w:t>个），</w:t>
              </w:r>
              <w:r w:rsidRPr="001E0409">
                <w:t>25%</w:t>
              </w:r>
              <w:r w:rsidRPr="001E0409">
                <w:rPr>
                  <w:rFonts w:hint="eastAsia"/>
                </w:rPr>
                <w:t>作为测试集（</w:t>
              </w:r>
              <w:r w:rsidRPr="001E0409">
                <w:t>59</w:t>
              </w:r>
              <w:r w:rsidRPr="001E0409">
                <w:rPr>
                  <w:rFonts w:hint="eastAsia"/>
                </w:rPr>
                <w:t>个）。</w:t>
              </w:r>
            </w:ins>
            <w:ins w:id="2855" w:author="chen siyuan" w:date="2022-02-23T10:49:00Z">
              <w:r w:rsidR="00531E80" w:rsidRPr="001E0409">
                <w:rPr>
                  <w:rFonts w:hint="eastAsia"/>
                </w:rPr>
                <w:t>网络输入的</w:t>
              </w:r>
            </w:ins>
            <w:ins w:id="2856" w:author="chen siyuan" w:date="2022-02-23T10:42:00Z">
              <w:r w:rsidR="00E17AF3" w:rsidRPr="001E0409">
                <w:rPr>
                  <w:rFonts w:hint="eastAsia"/>
                </w:rPr>
                <w:t>大小是（</w:t>
              </w:r>
              <w:r w:rsidR="00E17AF3" w:rsidRPr="001E0409">
                <w:t>3</w:t>
              </w:r>
              <w:r w:rsidR="00E17AF3" w:rsidRPr="001E0409">
                <w:rPr>
                  <w:rFonts w:hint="eastAsia"/>
                </w:rPr>
                <w:t>×</w:t>
              </w:r>
              <w:r w:rsidR="00E17AF3" w:rsidRPr="001E0409">
                <w:t>40</w:t>
              </w:r>
              <w:r w:rsidR="00E17AF3" w:rsidRPr="001E0409">
                <w:rPr>
                  <w:rFonts w:hint="eastAsia"/>
                </w:rPr>
                <w:t>×</w:t>
              </w:r>
              <w:r w:rsidR="00E17AF3" w:rsidRPr="001E0409">
                <w:t>40</w:t>
              </w:r>
              <w:r w:rsidR="00E17AF3" w:rsidRPr="001E0409">
                <w:rPr>
                  <w:rFonts w:hint="eastAsia"/>
                </w:rPr>
                <w:t>×</w:t>
              </w:r>
              <w:r w:rsidR="00E17AF3" w:rsidRPr="001E0409">
                <w:t>40</w:t>
              </w:r>
              <w:r w:rsidR="00E17AF3" w:rsidRPr="001E0409">
                <w:rPr>
                  <w:rFonts w:hint="eastAsia"/>
                </w:rPr>
                <w:t>）</w:t>
              </w:r>
              <w:r w:rsidR="006E39C2" w:rsidRPr="001E0409">
                <w:rPr>
                  <w:rFonts w:hint="eastAsia"/>
                </w:rPr>
                <w:t>，第一个维度</w:t>
              </w:r>
            </w:ins>
            <w:ins w:id="2857" w:author="chen siyuan" w:date="2022-02-23T10:43:00Z">
              <w:r w:rsidR="006E39C2" w:rsidRPr="001E0409">
                <w:rPr>
                  <w:rFonts w:hint="eastAsia"/>
                </w:rPr>
                <w:t>分别</w:t>
              </w:r>
            </w:ins>
            <w:ins w:id="2858" w:author="chen siyuan" w:date="2022-02-23T10:48:00Z">
              <w:r w:rsidR="006E39C2" w:rsidRPr="001E0409">
                <w:rPr>
                  <w:rFonts w:hint="eastAsia"/>
                </w:rPr>
                <w:t>表示</w:t>
              </w:r>
            </w:ins>
            <w:ins w:id="2859" w:author="chen siyuan" w:date="2022-02-23T10:44:00Z">
              <w:r w:rsidR="006E39C2" w:rsidRPr="001E0409">
                <w:rPr>
                  <w:rFonts w:hint="eastAsia"/>
                </w:rPr>
                <w:t>血管</w:t>
              </w:r>
              <w:r w:rsidR="006E39C2" w:rsidRPr="001E0409">
                <w:t>1</w:t>
              </w:r>
              <w:r w:rsidR="006E39C2" w:rsidRPr="001E0409">
                <w:rPr>
                  <w:rFonts w:hint="eastAsia"/>
                </w:rPr>
                <w:t>的</w:t>
              </w:r>
            </w:ins>
            <w:ins w:id="2860" w:author="chen siyuan" w:date="2022-02-23T10:44:00Z">
              <w:r w:rsidR="006E39C2" w:rsidRPr="001E0409">
                <w:rPr>
                  <w:position w:val="-10"/>
                  <w:rPrChange w:id="2861" w:author="chen siyuan" w:date="2022-03-03T16:43:00Z">
                    <w:rPr>
                      <w:position w:val="-10"/>
                    </w:rPr>
                  </w:rPrChange>
                </w:rPr>
                <w:object w:dxaOrig="521" w:dyaOrig="299" w14:anchorId="77C17599">
                  <v:shape id="_x0000_i1171" type="#_x0000_t75" style="width:26.7pt;height:15.05pt" o:ole="">
                    <v:imagedata r:id="rId71" o:title=""/>
                  </v:shape>
                  <o:OLEObject Type="Embed" ProgID="Equation.AxMath" ShapeID="_x0000_i1171" DrawAspect="Content" ObjectID="_1707977430" r:id="rId199"/>
                </w:object>
              </w:r>
            </w:ins>
            <w:ins w:id="2862" w:author="chen siyuan" w:date="2022-02-23T10:44:00Z">
              <w:r w:rsidR="006E39C2" w:rsidRPr="001E0409">
                <w:rPr>
                  <w:rFonts w:hint="eastAsia"/>
                </w:rPr>
                <w:t>、血管</w:t>
              </w:r>
              <w:r w:rsidR="006E39C2" w:rsidRPr="001E0409">
                <w:t>2</w:t>
              </w:r>
              <w:r w:rsidR="006E39C2" w:rsidRPr="001E0409">
                <w:rPr>
                  <w:rFonts w:hint="eastAsia"/>
                </w:rPr>
                <w:t>的</w:t>
              </w:r>
            </w:ins>
            <w:ins w:id="2863" w:author="chen siyuan" w:date="2022-02-23T10:44:00Z">
              <w:r w:rsidR="006E39C2" w:rsidRPr="001E0409">
                <w:rPr>
                  <w:position w:val="-10"/>
                  <w:rPrChange w:id="2864" w:author="chen siyuan" w:date="2022-03-03T16:43:00Z">
                    <w:rPr>
                      <w:position w:val="-10"/>
                    </w:rPr>
                  </w:rPrChange>
                </w:rPr>
                <w:object w:dxaOrig="540" w:dyaOrig="299" w14:anchorId="00FDA6E1">
                  <v:shape id="_x0000_i1172" type="#_x0000_t75" style="width:26.7pt;height:15.05pt" o:ole="">
                    <v:imagedata r:id="rId73" o:title=""/>
                  </v:shape>
                  <o:OLEObject Type="Embed" ProgID="Equation.AxMath" ShapeID="_x0000_i1172" DrawAspect="Content" ObjectID="_1707977431" r:id="rId200"/>
                </w:object>
              </w:r>
            </w:ins>
            <w:ins w:id="2865" w:author="chen siyuan" w:date="2022-02-23T10:49:00Z">
              <w:r w:rsidR="006E39C2" w:rsidRPr="001E0409">
                <w:rPr>
                  <w:rFonts w:hint="eastAsia"/>
                </w:rPr>
                <w:t>以及相对位置</w:t>
              </w:r>
            </w:ins>
            <w:ins w:id="2866" w:author="chen siyuan" w:date="2022-02-23T10:44:00Z">
              <w:r w:rsidR="006E39C2" w:rsidRPr="001E0409">
                <w:rPr>
                  <w:position w:val="-10"/>
                  <w:rPrChange w:id="2867" w:author="chen siyuan" w:date="2022-03-03T16:43:00Z">
                    <w:rPr>
                      <w:position w:val="-10"/>
                    </w:rPr>
                  </w:rPrChange>
                </w:rPr>
                <w:object w:dxaOrig="617" w:dyaOrig="299" w14:anchorId="51D3C4EB">
                  <v:shape id="_x0000_i1173" type="#_x0000_t75" style="width:30.95pt;height:15.05pt" o:ole="">
                    <v:imagedata r:id="rId201" o:title=""/>
                  </v:shape>
                  <o:OLEObject Type="Embed" ProgID="Equation.AxMath" ShapeID="_x0000_i1173" DrawAspect="Content" ObjectID="_1707977432" r:id="rId202"/>
                </w:object>
              </w:r>
            </w:ins>
            <w:ins w:id="2868" w:author="chen siyuan" w:date="2022-02-23T10:43:00Z">
              <w:r w:rsidR="006E39C2" w:rsidRPr="001E0409">
                <w:rPr>
                  <w:rFonts w:hint="eastAsia"/>
                </w:rPr>
                <w:t>。</w:t>
              </w:r>
            </w:ins>
            <w:ins w:id="2869" w:author="chen siyuan" w:date="2022-02-23T10:49:00Z">
              <w:r w:rsidR="00531E80" w:rsidRPr="001E0409">
                <w:rPr>
                  <w:rFonts w:hint="eastAsia"/>
                </w:rPr>
                <w:t>网络输出分类概率，</w:t>
              </w:r>
            </w:ins>
            <w:ins w:id="2870" w:author="chen siyuan" w:date="2022-02-23T10:50:00Z">
              <w:r w:rsidR="00531E80" w:rsidRPr="001E0409">
                <w:rPr>
                  <w:rFonts w:hint="eastAsia"/>
                </w:rPr>
                <w:t>概率值</w:t>
              </w:r>
            </w:ins>
            <w:ins w:id="2871" w:author="chen siyuan" w:date="2022-02-28T22:42:00Z">
              <w:r w:rsidR="00E77FA6" w:rsidRPr="001E0409">
                <w:rPr>
                  <w:rFonts w:hint="eastAsia"/>
                  <w:rPrChange w:id="2872" w:author="chen siyuan" w:date="2022-03-03T16:43:00Z">
                    <w:rPr>
                      <w:rFonts w:hint="eastAsia"/>
                      <w:color w:val="FF0000"/>
                    </w:rPr>
                  </w:rPrChange>
                </w:rPr>
                <w:t>大于</w:t>
              </w:r>
            </w:ins>
            <w:ins w:id="2873" w:author="chen siyuan" w:date="2022-02-23T10:50:00Z">
              <w:r w:rsidR="00531E80" w:rsidRPr="001E0409">
                <w:t>0.5</w:t>
              </w:r>
            </w:ins>
            <w:ins w:id="2874" w:author="chen siyuan" w:date="2022-02-28T22:42:00Z">
              <w:r w:rsidR="00E77FA6" w:rsidRPr="001E0409">
                <w:rPr>
                  <w:rFonts w:hint="eastAsia"/>
                  <w:rPrChange w:id="2875" w:author="chen siyuan" w:date="2022-03-03T16:43:00Z">
                    <w:rPr>
                      <w:rFonts w:hint="eastAsia"/>
                      <w:color w:val="FF0000"/>
                    </w:rPr>
                  </w:rPrChange>
                </w:rPr>
                <w:t>的</w:t>
              </w:r>
            </w:ins>
            <w:ins w:id="2876" w:author="chen siyuan" w:date="2022-02-28T22:43:00Z">
              <w:r w:rsidR="004E3D65" w:rsidRPr="001E0409">
                <w:rPr>
                  <w:rFonts w:hint="eastAsia"/>
                  <w:rPrChange w:id="2877" w:author="chen siyuan" w:date="2022-03-03T16:43:00Z">
                    <w:rPr>
                      <w:rFonts w:hint="eastAsia"/>
                      <w:color w:val="FF0000"/>
                    </w:rPr>
                  </w:rPrChange>
                </w:rPr>
                <w:t>划分为</w:t>
              </w:r>
            </w:ins>
            <w:ins w:id="2878" w:author="chen siyuan" w:date="2022-02-28T22:42:00Z">
              <w:r w:rsidR="00E77FA6" w:rsidRPr="001E0409">
                <w:rPr>
                  <w:rFonts w:hint="eastAsia"/>
                  <w:rPrChange w:id="2879" w:author="chen siyuan" w:date="2022-03-03T16:43:00Z">
                    <w:rPr>
                      <w:rFonts w:hint="eastAsia"/>
                      <w:color w:val="FF0000"/>
                    </w:rPr>
                  </w:rPrChange>
                </w:rPr>
                <w:t>正样本，否则</w:t>
              </w:r>
            </w:ins>
            <w:ins w:id="2880" w:author="chen siyuan" w:date="2022-02-28T22:43:00Z">
              <w:r w:rsidR="00E77FA6" w:rsidRPr="001E0409">
                <w:rPr>
                  <w:rFonts w:hint="eastAsia"/>
                  <w:rPrChange w:id="2881" w:author="chen siyuan" w:date="2022-03-03T16:43:00Z">
                    <w:rPr>
                      <w:rFonts w:hint="eastAsia"/>
                      <w:color w:val="FF0000"/>
                    </w:rPr>
                  </w:rPrChange>
                </w:rPr>
                <w:t>是负样本</w:t>
              </w:r>
            </w:ins>
            <w:ins w:id="2882" w:author="chen siyuan" w:date="2022-02-23T10:50:00Z">
              <w:r w:rsidR="00531E80" w:rsidRPr="001E0409">
                <w:rPr>
                  <w:rFonts w:hint="eastAsia"/>
                </w:rPr>
                <w:t>。</w:t>
              </w:r>
            </w:ins>
            <w:del w:id="2883" w:author="chen siyuan" w:date="2022-02-22T23:35:00Z">
              <w:r w:rsidR="00E85B52" w:rsidRPr="001E0409" w:rsidDel="006C558B">
                <w:rPr>
                  <w:rFonts w:hint="eastAsia"/>
                </w:rPr>
                <w:delText>如</w:delText>
              </w:r>
              <w:r w:rsidR="00E85B52" w:rsidRPr="001E0409" w:rsidDel="006C558B">
                <w:delText>3.3</w:delText>
              </w:r>
              <w:r w:rsidR="00E85B52" w:rsidRPr="001E0409" w:rsidDel="006C558B">
                <w:rPr>
                  <w:rFonts w:hint="eastAsia"/>
                </w:rPr>
                <w:delText>节，</w:delText>
              </w:r>
              <w:r w:rsidR="00CB5C5D" w:rsidRPr="001E0409" w:rsidDel="006C558B">
                <w:rPr>
                  <w:rFonts w:hint="eastAsia"/>
                </w:rPr>
                <w:delText>为连接断裂，我们</w:delText>
              </w:r>
              <w:r w:rsidR="00DF578D" w:rsidRPr="001E0409" w:rsidDel="006C558B">
                <w:rPr>
                  <w:rFonts w:hint="eastAsia"/>
                </w:rPr>
                <w:delText>先根据断裂</w:delText>
              </w:r>
              <w:r w:rsidR="00CB5C5D" w:rsidRPr="001E0409" w:rsidDel="006C558B">
                <w:rPr>
                  <w:rFonts w:hint="eastAsia"/>
                </w:rPr>
                <w:delText>的形态特征</w:delText>
              </w:r>
              <w:r w:rsidR="00DF578D" w:rsidRPr="001E0409" w:rsidDel="006C558B">
                <w:rPr>
                  <w:rFonts w:hint="eastAsia"/>
                </w:rPr>
                <w:delText>找出所有可能的断裂</w:delText>
              </w:r>
              <w:r w:rsidR="00CB5C5D" w:rsidRPr="001E0409" w:rsidDel="006C558B">
                <w:rPr>
                  <w:rFonts w:hint="eastAsia"/>
                </w:rPr>
                <w:delText>处</w:delText>
              </w:r>
              <w:r w:rsidR="00DF578D" w:rsidRPr="001E0409" w:rsidDel="006C558B">
                <w:rPr>
                  <w:rFonts w:hint="eastAsia"/>
                </w:rPr>
                <w:delText>，接着把连接问题转换为分类问题，用</w:delText>
              </w:r>
              <w:r w:rsidR="007E3BA2" w:rsidRPr="001E0409" w:rsidDel="006C558B">
                <w:rPr>
                  <w:rFonts w:hint="eastAsia"/>
                </w:rPr>
                <w:delText>分类器</w:delText>
              </w:r>
              <w:r w:rsidR="00DF578D" w:rsidRPr="001E0409" w:rsidDel="006C558B">
                <w:rPr>
                  <w:rFonts w:hint="eastAsia"/>
                </w:rPr>
                <w:delText>判断这些地方是否应该连接，从而精确高效地恢复全脑血管的连通性。</w:delText>
              </w:r>
            </w:del>
            <w:del w:id="2884" w:author="chen siyuan" w:date="2022-02-28T22:43:00Z">
              <w:r w:rsidR="00F2551F" w:rsidRPr="001E0409" w:rsidDel="00552BF8">
                <w:rPr>
                  <w:rFonts w:hint="eastAsia"/>
                </w:rPr>
                <w:delText>训好的</w:delText>
              </w:r>
            </w:del>
            <w:del w:id="2885" w:author="chen siyuan" w:date="2022-02-22T23:35:00Z">
              <w:r w:rsidR="00F2551F" w:rsidRPr="001E0409" w:rsidDel="005C5906">
                <w:delText xml:space="preserve">3D </w:delText>
              </w:r>
            </w:del>
            <w:r w:rsidR="00F2551F" w:rsidRPr="001E0409">
              <w:t>DenseNet</w:t>
            </w:r>
            <w:ins w:id="2886" w:author="chen siyuan" w:date="2022-02-22T23:35:00Z">
              <w:r w:rsidR="005C5906" w:rsidRPr="001E0409">
                <w:t>3D</w:t>
              </w:r>
            </w:ins>
            <w:r w:rsidR="00F2551F" w:rsidRPr="001E0409">
              <w:rPr>
                <w:rFonts w:hint="eastAsia"/>
              </w:rPr>
              <w:t>在训练集</w:t>
            </w:r>
            <w:r w:rsidR="00F671C1" w:rsidRPr="001E0409">
              <w:rPr>
                <w:rFonts w:hint="eastAsia"/>
              </w:rPr>
              <w:t>（</w:t>
            </w:r>
            <w:r w:rsidR="00F671C1" w:rsidRPr="001E0409">
              <w:t>177</w:t>
            </w:r>
            <w:r w:rsidR="00F671C1" w:rsidRPr="001E0409">
              <w:rPr>
                <w:rFonts w:hint="eastAsia"/>
              </w:rPr>
              <w:t>个样本）</w:t>
            </w:r>
            <w:r w:rsidR="00F2551F" w:rsidRPr="001E0409">
              <w:rPr>
                <w:rFonts w:hint="eastAsia"/>
              </w:rPr>
              <w:t>上的正确率是</w:t>
            </w:r>
            <w:r w:rsidR="00DA5BF4" w:rsidRPr="001E0409">
              <w:t>0.9927</w:t>
            </w:r>
            <w:r w:rsidR="00F2551F" w:rsidRPr="001E0409">
              <w:rPr>
                <w:rFonts w:hint="eastAsia"/>
              </w:rPr>
              <w:t>，</w:t>
            </w:r>
            <w:r w:rsidR="00DA5BF4" w:rsidRPr="001E0409">
              <w:rPr>
                <w:rFonts w:hint="eastAsia"/>
              </w:rPr>
              <w:t>测试集</w:t>
            </w:r>
            <w:r w:rsidR="00F671C1" w:rsidRPr="001E0409">
              <w:rPr>
                <w:rFonts w:hint="eastAsia"/>
              </w:rPr>
              <w:t>（</w:t>
            </w:r>
            <w:r w:rsidR="00F671C1" w:rsidRPr="001E0409">
              <w:t>59</w:t>
            </w:r>
            <w:r w:rsidR="00F671C1" w:rsidRPr="001E0409">
              <w:rPr>
                <w:rFonts w:hint="eastAsia"/>
              </w:rPr>
              <w:t>个样本）</w:t>
            </w:r>
            <w:r w:rsidR="00DA5BF4" w:rsidRPr="001E0409">
              <w:rPr>
                <w:rFonts w:hint="eastAsia"/>
              </w:rPr>
              <w:t>的正确率为</w:t>
            </w:r>
            <w:r w:rsidR="00DA5BF4" w:rsidRPr="001E0409">
              <w:t>1.0</w:t>
            </w:r>
            <w:r w:rsidR="00144998" w:rsidRPr="001E0409">
              <w:rPr>
                <w:rFonts w:hint="eastAsia"/>
              </w:rPr>
              <w:t>。</w:t>
            </w:r>
          </w:p>
          <w:p w14:paraId="23FEB37C" w14:textId="595232B1" w:rsidR="00237042" w:rsidRPr="001E0409" w:rsidDel="006F7A86" w:rsidRDefault="004D19A9" w:rsidP="006C558B">
            <w:pPr>
              <w:spacing w:line="312" w:lineRule="auto"/>
              <w:ind w:firstLineChars="200" w:firstLine="420"/>
              <w:rPr>
                <w:del w:id="2887" w:author="chen siyuan" w:date="2022-02-25T15:27:00Z"/>
              </w:rPr>
            </w:pPr>
            <w:ins w:id="2888" w:author="chen siyuan" w:date="2022-02-23T10:32:00Z">
              <w:r w:rsidRPr="001E0409">
                <w:rPr>
                  <w:rFonts w:hint="eastAsia"/>
                </w:rPr>
                <w:t>接着</w:t>
              </w:r>
            </w:ins>
            <w:del w:id="2889" w:author="chen siyuan" w:date="2022-02-23T10:32:00Z">
              <w:r w:rsidR="007E3BA2" w:rsidRPr="001E0409" w:rsidDel="004D19A9">
                <w:rPr>
                  <w:rFonts w:hint="eastAsia"/>
                </w:rPr>
                <w:delText>用训好的分类器</w:delText>
              </w:r>
            </w:del>
            <w:r w:rsidR="009232F0" w:rsidRPr="001E0409">
              <w:rPr>
                <w:rFonts w:hint="eastAsia"/>
              </w:rPr>
              <w:t>测试</w:t>
            </w:r>
            <w:r w:rsidR="008B1D36" w:rsidRPr="001E0409">
              <w:rPr>
                <w:rFonts w:hint="eastAsia"/>
              </w:rPr>
              <w:t>全</w:t>
            </w:r>
            <w:del w:id="2890" w:author="chen siyuan" w:date="2022-02-23T10:50:00Z">
              <w:r w:rsidR="008B1D36" w:rsidRPr="001E0409" w:rsidDel="007E690B">
                <w:rPr>
                  <w:rFonts w:hint="eastAsia"/>
                </w:rPr>
                <w:delText>部</w:delText>
              </w:r>
            </w:del>
            <w:ins w:id="2891" w:author="chen siyuan" w:date="2022-02-23T10:50:00Z">
              <w:r w:rsidR="007E690B" w:rsidRPr="001E0409">
                <w:rPr>
                  <w:rFonts w:hint="eastAsia"/>
                </w:rPr>
                <w:t>脑</w:t>
              </w:r>
            </w:ins>
            <w:r w:rsidR="008B1D36" w:rsidRPr="001E0409">
              <w:t>1799</w:t>
            </w:r>
            <w:r w:rsidR="008B1D36" w:rsidRPr="001E0409">
              <w:rPr>
                <w:rFonts w:hint="eastAsia"/>
              </w:rPr>
              <w:t>个数据块，</w:t>
            </w:r>
            <w:r w:rsidR="00BB17E8" w:rsidRPr="001E0409">
              <w:rPr>
                <w:rFonts w:hint="eastAsia"/>
              </w:rPr>
              <w:t>预测出</w:t>
            </w:r>
            <w:r w:rsidR="00CC6AAB" w:rsidRPr="001E0409">
              <w:t>1720</w:t>
            </w:r>
            <w:r w:rsidR="00BB17E8" w:rsidRPr="001E0409">
              <w:rPr>
                <w:rFonts w:hint="eastAsia"/>
              </w:rPr>
              <w:t>个正样本</w:t>
            </w:r>
            <w:del w:id="2892" w:author="chen siyuan" w:date="2022-02-28T22:43:00Z">
              <w:r w:rsidR="00BB17E8" w:rsidRPr="001E0409" w:rsidDel="004E3D65">
                <w:rPr>
                  <w:rFonts w:hint="eastAsia"/>
                </w:rPr>
                <w:delText>（</w:delText>
              </w:r>
              <w:r w:rsidR="00CC6AAB" w:rsidRPr="001E0409" w:rsidDel="004E3D65">
                <w:rPr>
                  <w:rFonts w:hint="eastAsia"/>
                </w:rPr>
                <w:delText>表示</w:delText>
              </w:r>
              <w:r w:rsidR="00A23AEC" w:rsidRPr="001E0409" w:rsidDel="004E3D65">
                <w:rPr>
                  <w:rFonts w:hint="eastAsia"/>
                </w:rPr>
                <w:delText>是断裂，</w:delText>
              </w:r>
              <w:r w:rsidR="00BB17E8" w:rsidRPr="001E0409" w:rsidDel="004E3D65">
                <w:rPr>
                  <w:rFonts w:hint="eastAsia"/>
                </w:rPr>
                <w:delText>应该连接）</w:delText>
              </w:r>
            </w:del>
            <w:r w:rsidR="00BB17E8" w:rsidRPr="001E0409">
              <w:rPr>
                <w:rFonts w:hint="eastAsia"/>
              </w:rPr>
              <w:t>，</w:t>
            </w:r>
            <w:r w:rsidR="00CC6AAB" w:rsidRPr="001E0409">
              <w:t>79</w:t>
            </w:r>
            <w:r w:rsidR="00BB17E8" w:rsidRPr="001E0409">
              <w:rPr>
                <w:rFonts w:hint="eastAsia"/>
              </w:rPr>
              <w:t>个负样本</w:t>
            </w:r>
            <w:del w:id="2893" w:author="chen siyuan" w:date="2022-02-28T22:43:00Z">
              <w:r w:rsidR="00BB17E8" w:rsidRPr="001E0409" w:rsidDel="004E3D65">
                <w:rPr>
                  <w:rFonts w:hint="eastAsia"/>
                </w:rPr>
                <w:delText>（</w:delText>
              </w:r>
              <w:r w:rsidR="00CC6AAB" w:rsidRPr="001E0409" w:rsidDel="004E3D65">
                <w:rPr>
                  <w:rFonts w:hint="eastAsia"/>
                </w:rPr>
                <w:delText>表示</w:delText>
              </w:r>
              <w:r w:rsidR="00A23AEC" w:rsidRPr="001E0409" w:rsidDel="004E3D65">
                <w:rPr>
                  <w:rFonts w:hint="eastAsia"/>
                </w:rPr>
                <w:delText>非断裂，</w:delText>
              </w:r>
              <w:r w:rsidR="00BB17E8" w:rsidRPr="001E0409" w:rsidDel="004E3D65">
                <w:rPr>
                  <w:rFonts w:hint="eastAsia"/>
                </w:rPr>
                <w:delText>不</w:delText>
              </w:r>
            </w:del>
            <w:del w:id="2894" w:author="chen siyuan" w:date="2022-02-25T15:26:00Z">
              <w:r w:rsidR="00BB17E8" w:rsidRPr="001E0409" w:rsidDel="00F97EE5">
                <w:rPr>
                  <w:rFonts w:hint="eastAsia"/>
                </w:rPr>
                <w:delText>应该</w:delText>
              </w:r>
            </w:del>
            <w:del w:id="2895" w:author="chen siyuan" w:date="2022-02-28T22:43:00Z">
              <w:r w:rsidR="00BB17E8" w:rsidRPr="001E0409" w:rsidDel="004E3D65">
                <w:rPr>
                  <w:rFonts w:hint="eastAsia"/>
                </w:rPr>
                <w:delText>连接）</w:delText>
              </w:r>
            </w:del>
            <w:r w:rsidR="00BB17E8" w:rsidRPr="001E0409">
              <w:rPr>
                <w:rFonts w:hint="eastAsia"/>
              </w:rPr>
              <w:t>。</w:t>
            </w:r>
            <w:r w:rsidR="00C247C5" w:rsidRPr="001E0409">
              <w:rPr>
                <w:rFonts w:hint="eastAsia"/>
              </w:rPr>
              <w:t>经过人工校正，</w:t>
            </w:r>
            <w:r w:rsidR="00290D73" w:rsidRPr="001E0409">
              <w:rPr>
                <w:rFonts w:hint="eastAsia"/>
              </w:rPr>
              <w:t>找出了</w:t>
            </w:r>
            <w:r w:rsidR="00A50DA6" w:rsidRPr="001E0409">
              <w:rPr>
                <w:rFonts w:hint="eastAsia"/>
              </w:rPr>
              <w:t>错误预测共</w:t>
            </w:r>
            <w:r w:rsidR="00A50DA6" w:rsidRPr="001E0409">
              <w:t>30</w:t>
            </w:r>
            <w:r w:rsidR="00A50DA6" w:rsidRPr="001E0409">
              <w:rPr>
                <w:rFonts w:hint="eastAsia"/>
              </w:rPr>
              <w:t>个</w:t>
            </w:r>
            <w:ins w:id="2896" w:author="chen siyuan" w:date="2022-02-23T10:51:00Z">
              <w:r w:rsidR="00FE3956" w:rsidRPr="001E0409">
                <w:rPr>
                  <w:rFonts w:hint="eastAsia"/>
                </w:rPr>
                <w:t>，正确率</w:t>
              </w:r>
              <w:r w:rsidR="00FE3956" w:rsidRPr="001E0409">
                <w:t>0.983</w:t>
              </w:r>
            </w:ins>
            <w:r w:rsidR="00290D73" w:rsidRPr="001E0409">
              <w:rPr>
                <w:rFonts w:hint="eastAsia"/>
              </w:rPr>
              <w:t>。</w:t>
            </w:r>
            <w:r w:rsidR="00DA4873" w:rsidRPr="001E0409">
              <w:rPr>
                <w:rFonts w:hint="eastAsia"/>
              </w:rPr>
              <w:t>最后把</w:t>
            </w:r>
            <w:del w:id="2897" w:author="chen siyuan" w:date="2022-02-23T10:51:00Z">
              <w:r w:rsidR="00DA4873" w:rsidRPr="001E0409" w:rsidDel="001869AE">
                <w:rPr>
                  <w:rFonts w:hint="eastAsia"/>
                </w:rPr>
                <w:delText>全部</w:delText>
              </w:r>
            </w:del>
            <w:r w:rsidR="00DA4873" w:rsidRPr="001E0409">
              <w:rPr>
                <w:rFonts w:hint="eastAsia"/>
              </w:rPr>
              <w:t>正样本连接起来，共得到</w:t>
            </w:r>
            <w:r w:rsidR="00237042" w:rsidRPr="001E0409">
              <w:rPr>
                <w:rFonts w:hint="eastAsia"/>
              </w:rPr>
              <w:t>了</w:t>
            </w:r>
            <w:r w:rsidR="00DA4873" w:rsidRPr="001E0409">
              <w:t>284</w:t>
            </w:r>
            <w:r w:rsidR="00DA4873" w:rsidRPr="001E0409">
              <w:rPr>
                <w:rFonts w:hint="eastAsia"/>
              </w:rPr>
              <w:t>个血管簇</w:t>
            </w:r>
            <w:ins w:id="2898" w:author="chen siyuan" w:date="2022-02-25T15:27:00Z">
              <w:r w:rsidR="001171D3" w:rsidRPr="001E0409">
                <w:rPr>
                  <w:rFonts w:hint="eastAsia"/>
                </w:rPr>
                <w:t>（</w:t>
              </w:r>
              <w:r w:rsidR="0083015B" w:rsidRPr="001E0409">
                <w:rPr>
                  <w:rFonts w:hint="eastAsia"/>
                </w:rPr>
                <w:t>图</w:t>
              </w:r>
              <w:r w:rsidR="0083015B" w:rsidRPr="001E0409">
                <w:t>1</w:t>
              </w:r>
            </w:ins>
            <w:ins w:id="2899" w:author="chen siyuan" w:date="2022-03-03T16:39:00Z">
              <w:r w:rsidR="002D5FA2" w:rsidRPr="001E0409">
                <w:t>2</w:t>
              </w:r>
            </w:ins>
            <w:ins w:id="2900" w:author="chen siyuan" w:date="2022-02-25T15:27:00Z">
              <w:r w:rsidR="0083015B" w:rsidRPr="001E0409">
                <w:rPr>
                  <w:rFonts w:hint="eastAsia"/>
                </w:rPr>
                <w:t>是三个连接簇示例</w:t>
              </w:r>
              <w:r w:rsidR="001171D3" w:rsidRPr="001E0409">
                <w:rPr>
                  <w:rFonts w:hint="eastAsia"/>
                </w:rPr>
                <w:t>）</w:t>
              </w:r>
            </w:ins>
            <w:r w:rsidR="00DA4873" w:rsidRPr="001E0409">
              <w:rPr>
                <w:rFonts w:hint="eastAsia"/>
              </w:rPr>
              <w:t>。</w:t>
            </w:r>
          </w:p>
          <w:p w14:paraId="283DB0AE" w14:textId="5943F014" w:rsidR="007E3BA2" w:rsidRPr="001E0409" w:rsidRDefault="00DA4873" w:rsidP="0083015B">
            <w:pPr>
              <w:spacing w:line="312" w:lineRule="auto"/>
              <w:ind w:firstLineChars="200" w:firstLine="420"/>
            </w:pPr>
            <w:r w:rsidRPr="001E0409">
              <w:rPr>
                <w:rFonts w:hint="eastAsia"/>
              </w:rPr>
              <w:t>经统计，</w:t>
            </w:r>
            <w:ins w:id="2901" w:author="chen siyuan" w:date="2022-02-23T10:34:00Z">
              <w:r w:rsidR="00D34F33" w:rsidRPr="001E0409">
                <w:t>284</w:t>
              </w:r>
              <w:r w:rsidR="00D34F33" w:rsidRPr="001E0409">
                <w:rPr>
                  <w:rFonts w:hint="eastAsia"/>
                </w:rPr>
                <w:t>个血管簇的</w:t>
              </w:r>
            </w:ins>
            <w:r w:rsidR="00237042" w:rsidRPr="001E0409">
              <w:rPr>
                <w:rFonts w:hint="eastAsia"/>
              </w:rPr>
              <w:t>连接过程</w:t>
            </w:r>
            <w:del w:id="2902" w:author="chen siyuan" w:date="2022-02-23T10:35:00Z">
              <w:r w:rsidR="00237042" w:rsidRPr="001E0409" w:rsidDel="00555CE8">
                <w:rPr>
                  <w:rFonts w:hint="eastAsia"/>
                </w:rPr>
                <w:delText>涉及</w:delText>
              </w:r>
            </w:del>
            <w:ins w:id="2903" w:author="chen siyuan" w:date="2022-02-23T10:35:00Z">
              <w:r w:rsidR="00555CE8" w:rsidRPr="001E0409">
                <w:rPr>
                  <w:rFonts w:hint="eastAsia"/>
                </w:rPr>
                <w:t>改变了</w:t>
              </w:r>
            </w:ins>
            <w:del w:id="2904" w:author="chen siyuan" w:date="2022-02-23T10:35:00Z">
              <w:r w:rsidR="00237042" w:rsidRPr="001E0409" w:rsidDel="00555CE8">
                <w:rPr>
                  <w:rFonts w:hint="eastAsia"/>
                </w:rPr>
                <w:delText>到</w:delText>
              </w:r>
            </w:del>
            <w:del w:id="2905" w:author="chen siyuan" w:date="2022-02-23T10:51:00Z">
              <w:r w:rsidRPr="001E0409" w:rsidDel="001971CD">
                <w:delText xml:space="preserve"> </w:delText>
              </w:r>
            </w:del>
            <w:r w:rsidRPr="001E0409">
              <w:t xml:space="preserve">1762 </w:t>
            </w:r>
            <w:r w:rsidRPr="001E0409">
              <w:rPr>
                <w:rFonts w:hint="eastAsia"/>
              </w:rPr>
              <w:t>条血管</w:t>
            </w:r>
            <w:ins w:id="2906" w:author="chen siyuan" w:date="2022-02-23T10:36:00Z">
              <w:r w:rsidR="00555CE8" w:rsidRPr="001E0409">
                <w:rPr>
                  <w:rFonts w:hint="eastAsia"/>
                </w:rPr>
                <w:t>片段</w:t>
              </w:r>
            </w:ins>
            <w:ins w:id="2907" w:author="chen siyuan" w:date="2022-02-23T10:35:00Z">
              <w:r w:rsidR="00555CE8" w:rsidRPr="001E0409">
                <w:rPr>
                  <w:rFonts w:hint="eastAsia"/>
                </w:rPr>
                <w:t>的拓扑</w:t>
              </w:r>
            </w:ins>
            <w:r w:rsidR="008A3494" w:rsidRPr="001E0409">
              <w:rPr>
                <w:rFonts w:hint="eastAsia"/>
              </w:rPr>
              <w:t>。</w:t>
            </w:r>
            <w:r w:rsidRPr="001E0409">
              <w:rPr>
                <w:rFonts w:hint="eastAsia"/>
              </w:rPr>
              <w:t>最长</w:t>
            </w:r>
            <w:r w:rsidR="005302AA" w:rsidRPr="001E0409">
              <w:rPr>
                <w:rFonts w:hint="eastAsia"/>
              </w:rPr>
              <w:t>的血管</w:t>
            </w:r>
            <w:r w:rsidRPr="001E0409">
              <w:rPr>
                <w:rFonts w:hint="eastAsia"/>
              </w:rPr>
              <w:t>簇</w:t>
            </w:r>
            <w:del w:id="2908" w:author="chen siyuan" w:date="2022-02-28T22:43:00Z">
              <w:r w:rsidRPr="001E0409" w:rsidDel="00B436B3">
                <w:rPr>
                  <w:rFonts w:hint="eastAsia"/>
                </w:rPr>
                <w:delText>里</w:delText>
              </w:r>
            </w:del>
            <w:ins w:id="2909" w:author="chen siyuan" w:date="2022-02-28T17:58:00Z">
              <w:r w:rsidR="002C2138" w:rsidRPr="001E0409">
                <w:rPr>
                  <w:rFonts w:hint="eastAsia"/>
                  <w:rPrChange w:id="2910" w:author="chen siyuan" w:date="2022-03-03T16:43:00Z">
                    <w:rPr>
                      <w:rFonts w:hint="eastAsia"/>
                      <w:color w:val="FF0000"/>
                    </w:rPr>
                  </w:rPrChange>
                </w:rPr>
                <w:t>由</w:t>
              </w:r>
            </w:ins>
            <w:del w:id="2911" w:author="chen siyuan" w:date="2022-02-28T17:58:00Z">
              <w:r w:rsidRPr="001E0409" w:rsidDel="002C2138">
                <w:rPr>
                  <w:rFonts w:hint="eastAsia"/>
                </w:rPr>
                <w:delText>有</w:delText>
              </w:r>
            </w:del>
            <w:r w:rsidRPr="001E0409">
              <w:t>705</w:t>
            </w:r>
            <w:r w:rsidRPr="001E0409">
              <w:rPr>
                <w:rFonts w:hint="eastAsia"/>
              </w:rPr>
              <w:t>个血管</w:t>
            </w:r>
            <w:ins w:id="2912" w:author="chen siyuan" w:date="2022-02-28T17:58:00Z">
              <w:r w:rsidR="002C2138" w:rsidRPr="001E0409">
                <w:rPr>
                  <w:rFonts w:hint="eastAsia"/>
                  <w:rPrChange w:id="2913" w:author="chen siyuan" w:date="2022-03-03T16:43:00Z">
                    <w:rPr>
                      <w:rFonts w:hint="eastAsia"/>
                      <w:color w:val="FF0000"/>
                    </w:rPr>
                  </w:rPrChange>
                </w:rPr>
                <w:t>通过</w:t>
              </w:r>
            </w:ins>
            <w:del w:id="2914" w:author="chen siyuan" w:date="2022-02-23T10:36:00Z">
              <w:r w:rsidRPr="001E0409" w:rsidDel="00B66EDA">
                <w:rPr>
                  <w:rFonts w:hint="eastAsia"/>
                </w:rPr>
                <w:delText>相连，共</w:delText>
              </w:r>
            </w:del>
            <w:r w:rsidRPr="001E0409">
              <w:t>908</w:t>
            </w:r>
            <w:r w:rsidRPr="001E0409">
              <w:rPr>
                <w:rFonts w:hint="eastAsia"/>
              </w:rPr>
              <w:t>处连接</w:t>
            </w:r>
            <w:ins w:id="2915" w:author="chen siyuan" w:date="2022-02-28T17:58:00Z">
              <w:r w:rsidR="002C2138" w:rsidRPr="001E0409">
                <w:rPr>
                  <w:rFonts w:hint="eastAsia"/>
                  <w:rPrChange w:id="2916" w:author="chen siyuan" w:date="2022-03-03T16:43:00Z">
                    <w:rPr>
                      <w:rFonts w:hint="eastAsia"/>
                      <w:color w:val="FF0000"/>
                    </w:rPr>
                  </w:rPrChange>
                </w:rPr>
                <w:t>而成</w:t>
              </w:r>
            </w:ins>
            <w:r w:rsidRPr="001E0409">
              <w:rPr>
                <w:rFonts w:hint="eastAsia"/>
              </w:rPr>
              <w:t>，总长</w:t>
            </w:r>
            <w:del w:id="2917" w:author="chen siyuan" w:date="2022-02-23T11:08:00Z">
              <w:r w:rsidRPr="001E0409" w:rsidDel="00305190">
                <w:rPr>
                  <w:rFonts w:hint="eastAsia"/>
                </w:rPr>
                <w:delText>约</w:delText>
              </w:r>
            </w:del>
            <w:r w:rsidR="00A565BC" w:rsidRPr="001E0409">
              <w:t>42.84</w:t>
            </w:r>
            <w:r w:rsidR="00824203" w:rsidRPr="001E0409">
              <w:rPr>
                <w:rFonts w:hint="eastAsia"/>
              </w:rPr>
              <w:t>毫米</w:t>
            </w:r>
            <w:r w:rsidR="00C850F5" w:rsidRPr="001E0409">
              <w:rPr>
                <w:rFonts w:hint="eastAsia"/>
              </w:rPr>
              <w:t>（</w:t>
            </w:r>
            <w:r w:rsidR="00231CA7" w:rsidRPr="001E0409">
              <w:rPr>
                <w:rFonts w:hint="eastAsia"/>
              </w:rPr>
              <w:t>见</w:t>
            </w:r>
            <w:r w:rsidR="00C850F5" w:rsidRPr="001E0409">
              <w:rPr>
                <w:rFonts w:hint="eastAsia"/>
              </w:rPr>
              <w:t>图</w:t>
            </w:r>
            <w:del w:id="2918" w:author="chen siyuan" w:date="2022-02-25T15:28:00Z">
              <w:r w:rsidR="00C850F5" w:rsidRPr="001E0409" w:rsidDel="00671CAD">
                <w:delText>22</w:delText>
              </w:r>
            </w:del>
            <w:ins w:id="2919" w:author="chen siyuan" w:date="2022-02-25T15:28:00Z">
              <w:r w:rsidR="00671CAD" w:rsidRPr="001E0409">
                <w:t>14</w:t>
              </w:r>
            </w:ins>
            <w:r w:rsidR="00C850F5" w:rsidRPr="001E0409">
              <w:rPr>
                <w:rFonts w:hint="eastAsia"/>
              </w:rPr>
              <w:t>中横跨整脑的黄色血管）</w:t>
            </w:r>
            <w:r w:rsidR="00565101" w:rsidRPr="001E0409">
              <w:rPr>
                <w:rFonts w:hint="eastAsia"/>
              </w:rPr>
              <w:t>。</w:t>
            </w:r>
          </w:p>
          <w:p w14:paraId="17E8AB59" w14:textId="0D41F97F" w:rsidR="0050574C" w:rsidRPr="001E0409" w:rsidRDefault="008D450E">
            <w:pPr>
              <w:keepNext/>
              <w:spacing w:line="312" w:lineRule="auto"/>
              <w:jc w:val="center"/>
              <w:rPr>
                <w:ins w:id="2920" w:author="chen siyuan" w:date="2022-02-28T22:44:00Z"/>
              </w:rPr>
            </w:pPr>
            <w:r>
              <w:rPr>
                <w:noProof/>
                <w:rPrChange w:id="2921" w:author="chen siyuan" w:date="2022-03-03T16:43:00Z">
                  <w:rPr>
                    <w:noProof/>
                  </w:rPr>
                </w:rPrChange>
              </w:rPr>
              <w:drawing>
                <wp:inline distT="0" distB="0" distL="0" distR="0" wp14:anchorId="1EACD283" wp14:editId="3771366E">
                  <wp:extent cx="2008505" cy="18573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08505" cy="1857375"/>
                          </a:xfrm>
                          <a:prstGeom prst="rect">
                            <a:avLst/>
                          </a:prstGeom>
                          <a:noFill/>
                          <a:ln>
                            <a:noFill/>
                          </a:ln>
                        </pic:spPr>
                      </pic:pic>
                    </a:graphicData>
                  </a:graphic>
                </wp:inline>
              </w:drawing>
            </w:r>
            <w:r w:rsidR="00B16CA2" w:rsidRPr="001E0409">
              <w:rPr>
                <w:noProof/>
              </w:rPr>
              <w:t xml:space="preserve"> </w:t>
            </w:r>
            <w:r>
              <w:rPr>
                <w:noProof/>
                <w:rPrChange w:id="2922" w:author="chen siyuan" w:date="2022-03-03T16:43:00Z">
                  <w:rPr>
                    <w:noProof/>
                  </w:rPr>
                </w:rPrChange>
              </w:rPr>
              <w:drawing>
                <wp:inline distT="0" distB="0" distL="0" distR="0" wp14:anchorId="17EBE3DB" wp14:editId="7048EC60">
                  <wp:extent cx="1928495" cy="185166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8495" cy="1851660"/>
                          </a:xfrm>
                          <a:prstGeom prst="rect">
                            <a:avLst/>
                          </a:prstGeom>
                          <a:noFill/>
                          <a:ln>
                            <a:noFill/>
                          </a:ln>
                        </pic:spPr>
                      </pic:pic>
                    </a:graphicData>
                  </a:graphic>
                </wp:inline>
              </w:drawing>
            </w:r>
            <w:r w:rsidR="008A3494" w:rsidRPr="001E0409">
              <w:rPr>
                <w:noProof/>
              </w:rPr>
              <w:t xml:space="preserve"> </w:t>
            </w:r>
            <w:r>
              <w:rPr>
                <w:noProof/>
                <w:rPrChange w:id="2923" w:author="chen siyuan" w:date="2022-03-03T16:43:00Z">
                  <w:rPr>
                    <w:noProof/>
                  </w:rPr>
                </w:rPrChange>
              </w:rPr>
              <w:drawing>
                <wp:inline distT="0" distB="0" distL="0" distR="0" wp14:anchorId="246D6ECB" wp14:editId="0F517075">
                  <wp:extent cx="1942465" cy="185166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42465" cy="1851660"/>
                          </a:xfrm>
                          <a:prstGeom prst="rect">
                            <a:avLst/>
                          </a:prstGeom>
                          <a:noFill/>
                          <a:ln>
                            <a:noFill/>
                          </a:ln>
                        </pic:spPr>
                      </pic:pic>
                    </a:graphicData>
                  </a:graphic>
                </wp:inline>
              </w:drawing>
            </w:r>
          </w:p>
          <w:p w14:paraId="1BF928EC" w14:textId="3E60CE84" w:rsidR="0083015B" w:rsidRPr="001E0409" w:rsidRDefault="0050574C">
            <w:pPr>
              <w:pStyle w:val="a7"/>
              <w:jc w:val="center"/>
              <w:rPr>
                <w:ins w:id="2924" w:author="chen siyuan" w:date="2022-02-25T15:27:00Z"/>
                <w:rPrChange w:id="2925" w:author="chen siyuan" w:date="2022-03-03T16:43:00Z">
                  <w:rPr>
                    <w:ins w:id="2926" w:author="chen siyuan" w:date="2022-02-25T15:27:00Z"/>
                  </w:rPr>
                </w:rPrChange>
              </w:rPr>
              <w:pPrChange w:id="2927" w:author="chen siyuan" w:date="2022-02-28T22:44:00Z">
                <w:pPr>
                  <w:keepNext/>
                  <w:spacing w:line="312" w:lineRule="auto"/>
                  <w:jc w:val="center"/>
                </w:pPr>
              </w:pPrChange>
            </w:pPr>
            <w:ins w:id="2928" w:author="chen siyuan" w:date="2022-02-28T22:44:00Z">
              <w:r w:rsidRPr="001E0409">
                <w:rPr>
                  <w:rFonts w:ascii="Times New Roman" w:hAnsi="Times New Roman" w:hint="eastAsia"/>
                  <w:rPrChange w:id="2929" w:author="chen siyuan" w:date="2022-03-03T16:43:00Z">
                    <w:rPr>
                      <w:rFonts w:hint="eastAsia"/>
                    </w:rPr>
                  </w:rPrChange>
                </w:rPr>
                <w:t>图</w:t>
              </w:r>
              <w:r w:rsidRPr="001E0409">
                <w:rPr>
                  <w:rFonts w:ascii="Times New Roman" w:hAnsi="Times New Roman"/>
                  <w:rPrChange w:id="2930" w:author="chen siyuan" w:date="2022-03-03T16:43:00Z">
                    <w:rPr/>
                  </w:rPrChange>
                </w:rPr>
                <w:t xml:space="preserve"> </w:t>
              </w:r>
              <w:r w:rsidRPr="001E0409">
                <w:rPr>
                  <w:rFonts w:ascii="Times New Roman" w:hAnsi="Times New Roman"/>
                  <w:rPrChange w:id="2931" w:author="chen siyuan" w:date="2022-03-03T16:43:00Z">
                    <w:rPr/>
                  </w:rPrChange>
                </w:rPr>
                <w:fldChar w:fldCharType="begin"/>
              </w:r>
              <w:r w:rsidRPr="001E0409">
                <w:rPr>
                  <w:rFonts w:ascii="Times New Roman" w:hAnsi="Times New Roman"/>
                  <w:rPrChange w:id="2932" w:author="chen siyuan" w:date="2022-03-03T16:43:00Z">
                    <w:rPr/>
                  </w:rPrChange>
                </w:rPr>
                <w:instrText xml:space="preserve"> SEQ </w:instrText>
              </w:r>
              <w:r w:rsidRPr="001E0409">
                <w:rPr>
                  <w:rFonts w:ascii="Times New Roman" w:hAnsi="Times New Roman" w:hint="eastAsia"/>
                  <w:rPrChange w:id="2933" w:author="chen siyuan" w:date="2022-03-03T16:43:00Z">
                    <w:rPr>
                      <w:rFonts w:hint="eastAsia"/>
                    </w:rPr>
                  </w:rPrChange>
                </w:rPr>
                <w:instrText>图</w:instrText>
              </w:r>
              <w:r w:rsidRPr="001E0409">
                <w:rPr>
                  <w:rFonts w:ascii="Times New Roman" w:hAnsi="Times New Roman"/>
                  <w:rPrChange w:id="2934" w:author="chen siyuan" w:date="2022-03-03T16:43:00Z">
                    <w:rPr/>
                  </w:rPrChange>
                </w:rPr>
                <w:instrText xml:space="preserve"> \* ARABIC </w:instrText>
              </w:r>
            </w:ins>
            <w:r w:rsidRPr="001E0409">
              <w:rPr>
                <w:rFonts w:ascii="Times New Roman" w:hAnsi="Times New Roman"/>
                <w:rPrChange w:id="2935" w:author="chen siyuan" w:date="2022-03-03T16:43:00Z">
                  <w:rPr/>
                </w:rPrChange>
              </w:rPr>
              <w:fldChar w:fldCharType="separate"/>
            </w:r>
            <w:ins w:id="2936" w:author="chen siyuan" w:date="2022-02-28T22:44:00Z">
              <w:r w:rsidRPr="001E0409">
                <w:rPr>
                  <w:rFonts w:ascii="Times New Roman" w:hAnsi="Times New Roman"/>
                  <w:noProof/>
                  <w:rPrChange w:id="2937" w:author="chen siyuan" w:date="2022-03-03T16:43:00Z">
                    <w:rPr>
                      <w:noProof/>
                    </w:rPr>
                  </w:rPrChange>
                </w:rPr>
                <w:t>12</w:t>
              </w:r>
              <w:r w:rsidRPr="001E0409">
                <w:rPr>
                  <w:rFonts w:ascii="Times New Roman" w:hAnsi="Times New Roman"/>
                  <w:rPrChange w:id="2938" w:author="chen siyuan" w:date="2022-03-03T16:43:00Z">
                    <w:rPr/>
                  </w:rPrChange>
                </w:rPr>
                <w:fldChar w:fldCharType="end"/>
              </w:r>
              <w:r w:rsidRPr="001E0409">
                <w:rPr>
                  <w:rFonts w:ascii="Times New Roman" w:hAnsi="Times New Roman"/>
                  <w:rPrChange w:id="2939" w:author="chen siyuan" w:date="2022-03-03T16:43:00Z">
                    <w:rPr/>
                  </w:rPrChange>
                </w:rPr>
                <w:t xml:space="preserve">. </w:t>
              </w:r>
              <w:r w:rsidRPr="001E0409">
                <w:rPr>
                  <w:rFonts w:ascii="Times New Roman" w:hAnsi="Times New Roman" w:hint="eastAsia"/>
                  <w:rPrChange w:id="2940" w:author="chen siyuan" w:date="2022-03-03T16:43:00Z">
                    <w:rPr>
                      <w:rFonts w:hint="eastAsia"/>
                    </w:rPr>
                  </w:rPrChange>
                </w:rPr>
                <w:t>三个连接簇示例。不同颜色表示追踪出的不同血管，经我们的连接算法可以找到断裂，还原其连通性。</w:t>
              </w:r>
            </w:ins>
          </w:p>
          <w:p w14:paraId="278B8D3D" w14:textId="4124DDE1" w:rsidR="003207E9" w:rsidRPr="001E0409" w:rsidDel="0050574C" w:rsidRDefault="003207E9">
            <w:pPr>
              <w:pStyle w:val="a7"/>
              <w:jc w:val="center"/>
              <w:rPr>
                <w:del w:id="2941" w:author="chen siyuan" w:date="2022-02-28T22:44:00Z"/>
                <w:rPrChange w:id="2942" w:author="chen siyuan" w:date="2022-03-03T16:43:00Z">
                  <w:rPr>
                    <w:del w:id="2943" w:author="chen siyuan" w:date="2022-02-28T22:44:00Z"/>
                  </w:rPr>
                </w:rPrChange>
              </w:rPr>
              <w:pPrChange w:id="2944" w:author="chen siyuan" w:date="2022-02-25T15:27:00Z">
                <w:pPr>
                  <w:keepNext/>
                  <w:spacing w:line="312" w:lineRule="auto"/>
                  <w:jc w:val="center"/>
                </w:pPr>
              </w:pPrChange>
            </w:pPr>
          </w:p>
          <w:p w14:paraId="4AA5762A" w14:textId="121ED82E" w:rsidR="00315C3E" w:rsidRPr="001E0409" w:rsidDel="008A17CE" w:rsidRDefault="003207E9" w:rsidP="00282503">
            <w:pPr>
              <w:pStyle w:val="a7"/>
              <w:jc w:val="center"/>
              <w:rPr>
                <w:del w:id="2945" w:author="chen siyuan" w:date="2022-02-25T15:28:00Z"/>
                <w:rFonts w:ascii="Times New Roman" w:hAnsi="Times New Roman"/>
              </w:rPr>
            </w:pPr>
            <w:del w:id="2946" w:author="chen siyuan" w:date="2022-02-25T15:28:00Z">
              <w:r w:rsidRPr="001E0409" w:rsidDel="008A17CE">
                <w:rPr>
                  <w:rFonts w:ascii="Times New Roman" w:hAnsi="Times New Roman" w:hint="eastAsia"/>
                  <w:rPrChange w:id="2947" w:author="chen siyuan" w:date="2022-03-03T16:43:00Z">
                    <w:rPr>
                      <w:rFonts w:hint="eastAsia"/>
                    </w:rPr>
                  </w:rPrChange>
                </w:rPr>
                <w:delText>图</w:delText>
              </w:r>
              <w:r w:rsidRPr="001E0409" w:rsidDel="008A17CE">
                <w:rPr>
                  <w:rFonts w:ascii="Times New Roman" w:hAnsi="Times New Roman"/>
                  <w:rPrChange w:id="2948" w:author="chen siyuan" w:date="2022-03-03T16:43:00Z">
                    <w:rPr/>
                  </w:rPrChange>
                </w:rPr>
                <w:delText xml:space="preserve"> </w:delText>
              </w:r>
              <w:r w:rsidRPr="001E0409" w:rsidDel="008A17CE">
                <w:rPr>
                  <w:rFonts w:ascii="Times New Roman" w:hAnsi="Times New Roman"/>
                  <w:rPrChange w:id="2949" w:author="chen siyuan" w:date="2022-03-03T16:43:00Z">
                    <w:rPr/>
                  </w:rPrChange>
                </w:rPr>
                <w:fldChar w:fldCharType="begin"/>
              </w:r>
              <w:r w:rsidRPr="001E0409" w:rsidDel="008A17CE">
                <w:rPr>
                  <w:rFonts w:ascii="Times New Roman" w:hAnsi="Times New Roman"/>
                  <w:rPrChange w:id="2950" w:author="chen siyuan" w:date="2022-03-03T16:43:00Z">
                    <w:rPr/>
                  </w:rPrChange>
                </w:rPr>
                <w:delInstrText xml:space="preserve"> SEQ </w:delInstrText>
              </w:r>
              <w:r w:rsidRPr="001E0409" w:rsidDel="008A17CE">
                <w:rPr>
                  <w:rFonts w:ascii="Times New Roman" w:hAnsi="Times New Roman" w:hint="eastAsia"/>
                  <w:rPrChange w:id="2951" w:author="chen siyuan" w:date="2022-03-03T16:43:00Z">
                    <w:rPr>
                      <w:rFonts w:hint="eastAsia"/>
                    </w:rPr>
                  </w:rPrChange>
                </w:rPr>
                <w:delInstrText>图</w:delInstrText>
              </w:r>
              <w:r w:rsidRPr="001E0409" w:rsidDel="008A17CE">
                <w:rPr>
                  <w:rFonts w:ascii="Times New Roman" w:hAnsi="Times New Roman"/>
                  <w:rPrChange w:id="2952" w:author="chen siyuan" w:date="2022-03-03T16:43:00Z">
                    <w:rPr/>
                  </w:rPrChange>
                </w:rPr>
                <w:delInstrText xml:space="preserve"> \* ARABIC </w:delInstrText>
              </w:r>
              <w:r w:rsidRPr="001E0409" w:rsidDel="008A17CE">
                <w:rPr>
                  <w:rFonts w:ascii="Times New Roman" w:hAnsi="Times New Roman"/>
                  <w:rPrChange w:id="2953" w:author="chen siyuan" w:date="2022-03-03T16:43:00Z">
                    <w:rPr/>
                  </w:rPrChange>
                </w:rPr>
                <w:fldChar w:fldCharType="separate"/>
              </w:r>
              <w:r w:rsidR="00E620B7" w:rsidRPr="001E0409" w:rsidDel="008A17CE">
                <w:rPr>
                  <w:rFonts w:ascii="Times New Roman" w:hAnsi="Times New Roman"/>
                  <w:noProof/>
                  <w:rPrChange w:id="2954" w:author="chen siyuan" w:date="2022-03-03T16:43:00Z">
                    <w:rPr>
                      <w:noProof/>
                    </w:rPr>
                  </w:rPrChange>
                </w:rPr>
                <w:delText>21</w:delText>
              </w:r>
              <w:r w:rsidRPr="001E0409" w:rsidDel="008A17CE">
                <w:rPr>
                  <w:rFonts w:ascii="Times New Roman" w:hAnsi="Times New Roman"/>
                  <w:rPrChange w:id="2955" w:author="chen siyuan" w:date="2022-03-03T16:43:00Z">
                    <w:rPr/>
                  </w:rPrChange>
                </w:rPr>
                <w:fldChar w:fldCharType="end"/>
              </w:r>
              <w:r w:rsidRPr="001E0409" w:rsidDel="008A17CE">
                <w:rPr>
                  <w:rFonts w:ascii="Times New Roman" w:hAnsi="Times New Roman"/>
                  <w:rPrChange w:id="2956" w:author="chen siyuan" w:date="2022-03-03T16:43:00Z">
                    <w:rPr/>
                  </w:rPrChange>
                </w:rPr>
                <w:delText xml:space="preserve"> </w:delText>
              </w:r>
              <w:r w:rsidR="00282503" w:rsidRPr="001E0409" w:rsidDel="008A17CE">
                <w:rPr>
                  <w:rFonts w:ascii="Times New Roman" w:hAnsi="Times New Roman" w:hint="eastAsia"/>
                  <w:rPrChange w:id="2957" w:author="chen siyuan" w:date="2022-03-03T16:43:00Z">
                    <w:rPr>
                      <w:rFonts w:hint="eastAsia"/>
                    </w:rPr>
                  </w:rPrChange>
                </w:rPr>
                <w:delText>三个</w:delText>
              </w:r>
              <w:r w:rsidRPr="001E0409" w:rsidDel="008A17CE">
                <w:rPr>
                  <w:rFonts w:ascii="Times New Roman" w:hAnsi="Times New Roman" w:hint="eastAsia"/>
                  <w:rPrChange w:id="2958" w:author="chen siyuan" w:date="2022-03-03T16:43:00Z">
                    <w:rPr>
                      <w:rFonts w:hint="eastAsia"/>
                    </w:rPr>
                  </w:rPrChange>
                </w:rPr>
                <w:delText>连接簇示例。不同颜色表示追踪出的不同血管，经我们的连接算法可以找到断裂，</w:delText>
              </w:r>
              <w:r w:rsidR="00AF4F94" w:rsidRPr="001E0409" w:rsidDel="008A17CE">
                <w:rPr>
                  <w:rFonts w:ascii="Times New Roman" w:hAnsi="Times New Roman" w:hint="eastAsia"/>
                  <w:rPrChange w:id="2959" w:author="chen siyuan" w:date="2022-03-03T16:43:00Z">
                    <w:rPr>
                      <w:rFonts w:hint="eastAsia"/>
                    </w:rPr>
                  </w:rPrChange>
                </w:rPr>
                <w:delText>还原</w:delText>
              </w:r>
            </w:del>
            <w:del w:id="2960" w:author="chen siyuan" w:date="2022-02-23T10:38:00Z">
              <w:r w:rsidRPr="001E0409" w:rsidDel="000758C3">
                <w:rPr>
                  <w:rFonts w:ascii="Times New Roman" w:hAnsi="Times New Roman" w:hint="eastAsia"/>
                  <w:rPrChange w:id="2961" w:author="chen siyuan" w:date="2022-03-03T16:43:00Z">
                    <w:rPr>
                      <w:rFonts w:hint="eastAsia"/>
                    </w:rPr>
                  </w:rPrChange>
                </w:rPr>
                <w:delText>成血管簇</w:delText>
              </w:r>
            </w:del>
            <w:del w:id="2962" w:author="chen siyuan" w:date="2022-02-25T15:28:00Z">
              <w:r w:rsidR="00E530EF" w:rsidRPr="001E0409" w:rsidDel="008A17CE">
                <w:rPr>
                  <w:rFonts w:ascii="Times New Roman" w:hAnsi="Times New Roman" w:hint="eastAsia"/>
                  <w:rPrChange w:id="2963" w:author="chen siyuan" w:date="2022-03-03T16:43:00Z">
                    <w:rPr>
                      <w:rFonts w:hint="eastAsia"/>
                    </w:rPr>
                  </w:rPrChange>
                </w:rPr>
                <w:delText>。</w:delText>
              </w:r>
            </w:del>
          </w:p>
          <w:p w14:paraId="42399410" w14:textId="1B353247" w:rsidR="00E606D0" w:rsidRPr="001E0409" w:rsidRDefault="008D450E">
            <w:pPr>
              <w:keepNext/>
              <w:spacing w:line="312" w:lineRule="auto"/>
              <w:jc w:val="center"/>
              <w:rPr>
                <w:ins w:id="2964" w:author="chen siyuan" w:date="2022-02-28T22:44:00Z"/>
              </w:rPr>
            </w:pPr>
            <w:r>
              <w:rPr>
                <w:noProof/>
                <w:rPrChange w:id="2965" w:author="chen siyuan" w:date="2022-03-03T16:43:00Z">
                  <w:rPr>
                    <w:noProof/>
                  </w:rPr>
                </w:rPrChange>
              </w:rPr>
              <w:drawing>
                <wp:inline distT="0" distB="0" distL="0" distR="0" wp14:anchorId="5020967C" wp14:editId="698E829A">
                  <wp:extent cx="5936615" cy="277749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6" cstate="print">
                            <a:extLst>
                              <a:ext uri="{28A0092B-C50C-407E-A947-70E740481C1C}">
                                <a14:useLocalDpi xmlns:a14="http://schemas.microsoft.com/office/drawing/2010/main" val="0"/>
                              </a:ext>
                            </a:extLst>
                          </a:blip>
                          <a:srcRect t="12314" b="14799"/>
                          <a:stretch>
                            <a:fillRect/>
                          </a:stretch>
                        </pic:blipFill>
                        <pic:spPr bwMode="auto">
                          <a:xfrm>
                            <a:off x="0" y="0"/>
                            <a:ext cx="5936615" cy="2777490"/>
                          </a:xfrm>
                          <a:prstGeom prst="rect">
                            <a:avLst/>
                          </a:prstGeom>
                          <a:noFill/>
                          <a:ln>
                            <a:noFill/>
                          </a:ln>
                        </pic:spPr>
                      </pic:pic>
                    </a:graphicData>
                  </a:graphic>
                </wp:inline>
              </w:drawing>
            </w:r>
          </w:p>
          <w:p w14:paraId="73DB988B" w14:textId="57866D53" w:rsidR="00E606D0" w:rsidRPr="001E0409" w:rsidRDefault="00E606D0" w:rsidP="00E606D0">
            <w:pPr>
              <w:pStyle w:val="a7"/>
              <w:jc w:val="center"/>
              <w:rPr>
                <w:ins w:id="2966" w:author="chen siyuan" w:date="2022-02-28T22:44:00Z"/>
                <w:rFonts w:ascii="Times New Roman" w:hAnsi="Times New Roman"/>
              </w:rPr>
            </w:pPr>
            <w:ins w:id="2967" w:author="chen siyuan" w:date="2022-02-28T22:44:00Z">
              <w:r w:rsidRPr="001E0409">
                <w:rPr>
                  <w:rFonts w:ascii="Times New Roman" w:hAnsi="Times New Roman" w:hint="eastAsia"/>
                  <w:rPrChange w:id="2968" w:author="chen siyuan" w:date="2022-03-03T16:43:00Z">
                    <w:rPr>
                      <w:rFonts w:hint="eastAsia"/>
                    </w:rPr>
                  </w:rPrChange>
                </w:rPr>
                <w:t>图</w:t>
              </w:r>
              <w:r w:rsidRPr="001E0409">
                <w:rPr>
                  <w:rFonts w:ascii="Times New Roman" w:hAnsi="Times New Roman"/>
                  <w:rPrChange w:id="2969" w:author="chen siyuan" w:date="2022-03-03T16:43:00Z">
                    <w:rPr/>
                  </w:rPrChange>
                </w:rPr>
                <w:t xml:space="preserve"> </w:t>
              </w:r>
              <w:r w:rsidRPr="001E0409">
                <w:rPr>
                  <w:rFonts w:ascii="Times New Roman" w:hAnsi="Times New Roman"/>
                  <w:rPrChange w:id="2970" w:author="chen siyuan" w:date="2022-03-03T16:43:00Z">
                    <w:rPr/>
                  </w:rPrChange>
                </w:rPr>
                <w:fldChar w:fldCharType="begin"/>
              </w:r>
              <w:r w:rsidRPr="001E0409">
                <w:rPr>
                  <w:rFonts w:ascii="Times New Roman" w:hAnsi="Times New Roman"/>
                  <w:rPrChange w:id="2971" w:author="chen siyuan" w:date="2022-03-03T16:43:00Z">
                    <w:rPr/>
                  </w:rPrChange>
                </w:rPr>
                <w:instrText xml:space="preserve"> SEQ </w:instrText>
              </w:r>
              <w:r w:rsidRPr="001E0409">
                <w:rPr>
                  <w:rFonts w:ascii="Times New Roman" w:hAnsi="Times New Roman" w:hint="eastAsia"/>
                  <w:rPrChange w:id="2972" w:author="chen siyuan" w:date="2022-03-03T16:43:00Z">
                    <w:rPr>
                      <w:rFonts w:hint="eastAsia"/>
                    </w:rPr>
                  </w:rPrChange>
                </w:rPr>
                <w:instrText>图</w:instrText>
              </w:r>
              <w:r w:rsidRPr="001E0409">
                <w:rPr>
                  <w:rFonts w:ascii="Times New Roman" w:hAnsi="Times New Roman"/>
                  <w:rPrChange w:id="2973" w:author="chen siyuan" w:date="2022-03-03T16:43:00Z">
                    <w:rPr/>
                  </w:rPrChange>
                </w:rPr>
                <w:instrText xml:space="preserve"> \* ARABIC </w:instrText>
              </w:r>
            </w:ins>
            <w:r w:rsidRPr="001E0409">
              <w:rPr>
                <w:rFonts w:ascii="Times New Roman" w:hAnsi="Times New Roman"/>
                <w:rPrChange w:id="2974" w:author="chen siyuan" w:date="2022-03-03T16:43:00Z">
                  <w:rPr/>
                </w:rPrChange>
              </w:rPr>
              <w:fldChar w:fldCharType="separate"/>
            </w:r>
            <w:ins w:id="2975" w:author="chen siyuan" w:date="2022-02-28T22:44:00Z">
              <w:r w:rsidRPr="001E0409">
                <w:rPr>
                  <w:rFonts w:ascii="Times New Roman" w:hAnsi="Times New Roman"/>
                  <w:noProof/>
                  <w:rPrChange w:id="2976" w:author="chen siyuan" w:date="2022-03-03T16:43:00Z">
                    <w:rPr>
                      <w:noProof/>
                    </w:rPr>
                  </w:rPrChange>
                </w:rPr>
                <w:t>13</w:t>
              </w:r>
              <w:r w:rsidRPr="001E0409">
                <w:rPr>
                  <w:rFonts w:ascii="Times New Roman" w:hAnsi="Times New Roman"/>
                  <w:rPrChange w:id="2977" w:author="chen siyuan" w:date="2022-03-03T16:43:00Z">
                    <w:rPr/>
                  </w:rPrChange>
                </w:rPr>
                <w:fldChar w:fldCharType="end"/>
              </w:r>
            </w:ins>
            <w:ins w:id="2978" w:author="chen siyuan" w:date="2022-02-28T22:45:00Z">
              <w:r w:rsidRPr="001E0409">
                <w:rPr>
                  <w:rFonts w:ascii="Times New Roman" w:hAnsi="Times New Roman"/>
                </w:rPr>
                <w:t>.</w:t>
              </w:r>
            </w:ins>
            <w:ins w:id="2979" w:author="chen siyuan" w:date="2022-02-28T22:56:00Z">
              <w:r w:rsidR="00E172A3" w:rsidRPr="001E0409">
                <w:rPr>
                  <w:rFonts w:ascii="Times New Roman" w:hAnsi="Times New Roman"/>
                </w:rPr>
                <w:t xml:space="preserve"> </w:t>
              </w:r>
            </w:ins>
            <w:ins w:id="2980" w:author="chen siyuan" w:date="2022-02-28T22:45:00Z">
              <w:r w:rsidRPr="001E0409">
                <w:rPr>
                  <w:rFonts w:ascii="Times New Roman" w:hAnsi="Times New Roman" w:hint="eastAsia"/>
                </w:rPr>
                <w:t>连接后的</w:t>
              </w:r>
            </w:ins>
            <w:ins w:id="2981" w:author="chen siyuan" w:date="2022-02-28T22:44:00Z">
              <w:r w:rsidRPr="001E0409">
                <w:rPr>
                  <w:rFonts w:ascii="Times New Roman" w:hAnsi="Times New Roman" w:hint="eastAsia"/>
                </w:rPr>
                <w:t>血管簇。其中黄色标记的是最长的血管簇，</w:t>
              </w:r>
            </w:ins>
          </w:p>
          <w:p w14:paraId="674F48F2" w14:textId="4A780428" w:rsidR="008A17CE" w:rsidRPr="001E0409" w:rsidRDefault="00E606D0">
            <w:pPr>
              <w:pStyle w:val="a7"/>
              <w:jc w:val="center"/>
              <w:rPr>
                <w:ins w:id="2982" w:author="chen siyuan" w:date="2022-02-25T15:28:00Z"/>
                <w:rPrChange w:id="2983" w:author="chen siyuan" w:date="2022-03-03T16:43:00Z">
                  <w:rPr>
                    <w:ins w:id="2984" w:author="chen siyuan" w:date="2022-02-25T15:28:00Z"/>
                  </w:rPr>
                </w:rPrChange>
              </w:rPr>
              <w:pPrChange w:id="2985" w:author="chen siyuan" w:date="2022-02-28T22:44:00Z">
                <w:pPr>
                  <w:keepNext/>
                  <w:spacing w:line="312" w:lineRule="auto"/>
                  <w:jc w:val="center"/>
                </w:pPr>
              </w:pPrChange>
            </w:pPr>
            <w:ins w:id="2986" w:author="chen siyuan" w:date="2022-02-28T22:44:00Z">
              <w:r w:rsidRPr="001E0409">
                <w:rPr>
                  <w:rFonts w:ascii="Times New Roman" w:hAnsi="Times New Roman" w:hint="eastAsia"/>
                  <w:rPrChange w:id="2987" w:author="chen siyuan" w:date="2022-03-03T16:43:00Z">
                    <w:rPr>
                      <w:rFonts w:hint="eastAsia"/>
                    </w:rPr>
                  </w:rPrChange>
                </w:rPr>
                <w:t>它几乎横跨了整个脑，长度可达</w:t>
              </w:r>
              <w:r w:rsidRPr="001E0409">
                <w:rPr>
                  <w:rFonts w:ascii="Times New Roman" w:hAnsi="Times New Roman"/>
                  <w:rPrChange w:id="2988" w:author="chen siyuan" w:date="2022-03-03T16:43:00Z">
                    <w:rPr/>
                  </w:rPrChange>
                </w:rPr>
                <w:t>42.84</w:t>
              </w:r>
              <w:r w:rsidRPr="001E0409">
                <w:rPr>
                  <w:rFonts w:ascii="Times New Roman" w:hAnsi="Times New Roman" w:hint="eastAsia"/>
                  <w:rPrChange w:id="2989" w:author="chen siyuan" w:date="2022-03-03T16:43:00Z">
                    <w:rPr>
                      <w:rFonts w:hint="eastAsia"/>
                    </w:rPr>
                  </w:rPrChange>
                </w:rPr>
                <w:t>毫米。</w:t>
              </w:r>
            </w:ins>
          </w:p>
          <w:p w14:paraId="2B3909A1" w14:textId="00FF19FA" w:rsidR="00A346A1" w:rsidRPr="001E0409" w:rsidDel="008A17CE" w:rsidRDefault="00A346A1">
            <w:pPr>
              <w:pStyle w:val="a7"/>
              <w:jc w:val="center"/>
              <w:rPr>
                <w:del w:id="2990" w:author="chen siyuan" w:date="2022-02-25T15:28:00Z"/>
                <w:rPrChange w:id="2991" w:author="chen siyuan" w:date="2022-03-03T16:43:00Z">
                  <w:rPr>
                    <w:del w:id="2992" w:author="chen siyuan" w:date="2022-02-25T15:28:00Z"/>
                  </w:rPr>
                </w:rPrChange>
              </w:rPr>
              <w:pPrChange w:id="2993" w:author="chen siyuan" w:date="2022-02-28T22:44:00Z">
                <w:pPr>
                  <w:keepNext/>
                  <w:spacing w:line="312" w:lineRule="auto"/>
                </w:pPr>
              </w:pPrChange>
            </w:pPr>
          </w:p>
          <w:p w14:paraId="7609E6EB" w14:textId="51AF133C" w:rsidR="005604E0" w:rsidRPr="001E0409" w:rsidDel="008A17CE" w:rsidRDefault="00A346A1">
            <w:pPr>
              <w:pStyle w:val="a7"/>
              <w:jc w:val="center"/>
              <w:rPr>
                <w:del w:id="2994" w:author="chen siyuan" w:date="2022-02-25T15:28:00Z"/>
                <w:rFonts w:ascii="Times New Roman" w:hAnsi="Times New Roman"/>
              </w:rPr>
            </w:pPr>
            <w:del w:id="2995" w:author="chen siyuan" w:date="2022-02-25T15:28:00Z">
              <w:r w:rsidRPr="001E0409" w:rsidDel="008A17CE">
                <w:rPr>
                  <w:rFonts w:ascii="Times New Roman" w:hAnsi="Times New Roman" w:hint="eastAsia"/>
                  <w:rPrChange w:id="2996" w:author="chen siyuan" w:date="2022-03-03T16:43:00Z">
                    <w:rPr>
                      <w:rFonts w:hint="eastAsia"/>
                    </w:rPr>
                  </w:rPrChange>
                </w:rPr>
                <w:delText>图</w:delText>
              </w:r>
              <w:r w:rsidRPr="001E0409" w:rsidDel="008A17CE">
                <w:rPr>
                  <w:rFonts w:ascii="Times New Roman" w:hAnsi="Times New Roman"/>
                  <w:rPrChange w:id="2997" w:author="chen siyuan" w:date="2022-03-03T16:43:00Z">
                    <w:rPr/>
                  </w:rPrChange>
                </w:rPr>
                <w:delText xml:space="preserve"> </w:delText>
              </w:r>
              <w:r w:rsidRPr="001E0409" w:rsidDel="008A17CE">
                <w:rPr>
                  <w:rFonts w:ascii="Times New Roman" w:hAnsi="Times New Roman"/>
                  <w:rPrChange w:id="2998" w:author="chen siyuan" w:date="2022-03-03T16:43:00Z">
                    <w:rPr/>
                  </w:rPrChange>
                </w:rPr>
                <w:fldChar w:fldCharType="begin"/>
              </w:r>
              <w:r w:rsidRPr="001E0409" w:rsidDel="008A17CE">
                <w:rPr>
                  <w:rFonts w:ascii="Times New Roman" w:hAnsi="Times New Roman"/>
                  <w:rPrChange w:id="2999" w:author="chen siyuan" w:date="2022-03-03T16:43:00Z">
                    <w:rPr/>
                  </w:rPrChange>
                </w:rPr>
                <w:delInstrText xml:space="preserve"> SEQ </w:delInstrText>
              </w:r>
              <w:r w:rsidRPr="001E0409" w:rsidDel="008A17CE">
                <w:rPr>
                  <w:rFonts w:ascii="Times New Roman" w:hAnsi="Times New Roman" w:hint="eastAsia"/>
                  <w:rPrChange w:id="3000" w:author="chen siyuan" w:date="2022-03-03T16:43:00Z">
                    <w:rPr>
                      <w:rFonts w:hint="eastAsia"/>
                    </w:rPr>
                  </w:rPrChange>
                </w:rPr>
                <w:delInstrText>图</w:delInstrText>
              </w:r>
              <w:r w:rsidRPr="001E0409" w:rsidDel="008A17CE">
                <w:rPr>
                  <w:rFonts w:ascii="Times New Roman" w:hAnsi="Times New Roman"/>
                  <w:rPrChange w:id="3001" w:author="chen siyuan" w:date="2022-03-03T16:43:00Z">
                    <w:rPr/>
                  </w:rPrChange>
                </w:rPr>
                <w:delInstrText xml:space="preserve"> \* ARABIC </w:delInstrText>
              </w:r>
              <w:r w:rsidRPr="001E0409" w:rsidDel="008A17CE">
                <w:rPr>
                  <w:rFonts w:ascii="Times New Roman" w:hAnsi="Times New Roman"/>
                  <w:rPrChange w:id="3002" w:author="chen siyuan" w:date="2022-03-03T16:43:00Z">
                    <w:rPr/>
                  </w:rPrChange>
                </w:rPr>
                <w:fldChar w:fldCharType="separate"/>
              </w:r>
              <w:r w:rsidR="00E620B7" w:rsidRPr="001E0409" w:rsidDel="008A17CE">
                <w:rPr>
                  <w:rFonts w:ascii="Times New Roman" w:hAnsi="Times New Roman"/>
                  <w:noProof/>
                  <w:rPrChange w:id="3003" w:author="chen siyuan" w:date="2022-03-03T16:43:00Z">
                    <w:rPr>
                      <w:noProof/>
                    </w:rPr>
                  </w:rPrChange>
                </w:rPr>
                <w:delText>22</w:delText>
              </w:r>
              <w:r w:rsidRPr="001E0409" w:rsidDel="008A17CE">
                <w:rPr>
                  <w:rFonts w:ascii="Times New Roman" w:hAnsi="Times New Roman"/>
                  <w:rPrChange w:id="3004" w:author="chen siyuan" w:date="2022-03-03T16:43:00Z">
                    <w:rPr/>
                  </w:rPrChange>
                </w:rPr>
                <w:fldChar w:fldCharType="end"/>
              </w:r>
              <w:r w:rsidRPr="001E0409" w:rsidDel="008A17CE">
                <w:rPr>
                  <w:rFonts w:ascii="Times New Roman" w:hAnsi="Times New Roman"/>
                  <w:rPrChange w:id="3005" w:author="chen siyuan" w:date="2022-03-03T16:43:00Z">
                    <w:rPr/>
                  </w:rPrChange>
                </w:rPr>
                <w:delText xml:space="preserve"> </w:delText>
              </w:r>
              <w:r w:rsidRPr="001E0409" w:rsidDel="008A17CE">
                <w:rPr>
                  <w:rFonts w:ascii="Times New Roman" w:hAnsi="Times New Roman" w:hint="eastAsia"/>
                  <w:rPrChange w:id="3006" w:author="chen siyuan" w:date="2022-03-03T16:43:00Z">
                    <w:rPr>
                      <w:rFonts w:hint="eastAsia"/>
                    </w:rPr>
                  </w:rPrChange>
                </w:rPr>
                <w:delText>所有血管连接簇。</w:delText>
              </w:r>
              <w:r w:rsidR="0062374F" w:rsidRPr="001E0409" w:rsidDel="008A17CE">
                <w:rPr>
                  <w:rFonts w:ascii="Times New Roman" w:hAnsi="Times New Roman" w:hint="eastAsia"/>
                  <w:rPrChange w:id="3007" w:author="chen siyuan" w:date="2022-03-03T16:43:00Z">
                    <w:rPr>
                      <w:rFonts w:hint="eastAsia"/>
                    </w:rPr>
                  </w:rPrChange>
                </w:rPr>
                <w:delText>其中黄色标记的是最长的血管簇，</w:delText>
              </w:r>
            </w:del>
          </w:p>
          <w:p w14:paraId="68C5EC87" w14:textId="5BDE9566" w:rsidR="00726F84" w:rsidRPr="001E0409" w:rsidDel="00E172A3" w:rsidRDefault="005604E0">
            <w:pPr>
              <w:pStyle w:val="a7"/>
              <w:jc w:val="center"/>
              <w:rPr>
                <w:del w:id="3008" w:author="chen siyuan" w:date="2022-02-28T22:56:00Z"/>
                <w:rFonts w:ascii="Times New Roman" w:hAnsi="Times New Roman"/>
              </w:rPr>
            </w:pPr>
            <w:del w:id="3009" w:author="chen siyuan" w:date="2022-02-25T15:28:00Z">
              <w:r w:rsidRPr="001E0409" w:rsidDel="008A17CE">
                <w:rPr>
                  <w:rFonts w:ascii="Times New Roman" w:hAnsi="Times New Roman" w:hint="eastAsia"/>
                  <w:rPrChange w:id="3010" w:author="chen siyuan" w:date="2022-03-03T16:43:00Z">
                    <w:rPr>
                      <w:rFonts w:hint="eastAsia"/>
                    </w:rPr>
                  </w:rPrChange>
                </w:rPr>
                <w:delText>它</w:delText>
              </w:r>
              <w:r w:rsidR="00F925BD" w:rsidRPr="001E0409" w:rsidDel="008A17CE">
                <w:rPr>
                  <w:rFonts w:ascii="Times New Roman" w:hAnsi="Times New Roman" w:hint="eastAsia"/>
                  <w:rPrChange w:id="3011" w:author="chen siyuan" w:date="2022-03-03T16:43:00Z">
                    <w:rPr>
                      <w:rFonts w:hint="eastAsia"/>
                    </w:rPr>
                  </w:rPrChange>
                </w:rPr>
                <w:delText>几乎横跨了整个脑，</w:delText>
              </w:r>
              <w:r w:rsidR="0062374F" w:rsidRPr="001E0409" w:rsidDel="008A17CE">
                <w:rPr>
                  <w:rFonts w:ascii="Times New Roman" w:hAnsi="Times New Roman" w:hint="eastAsia"/>
                  <w:rPrChange w:id="3012" w:author="chen siyuan" w:date="2022-03-03T16:43:00Z">
                    <w:rPr>
                      <w:rFonts w:hint="eastAsia"/>
                    </w:rPr>
                  </w:rPrChange>
                </w:rPr>
                <w:delText>长度可达</w:delText>
              </w:r>
              <w:r w:rsidR="00A32B88" w:rsidRPr="001E0409" w:rsidDel="008A17CE">
                <w:rPr>
                  <w:rFonts w:ascii="Times New Roman" w:hAnsi="Times New Roman"/>
                  <w:rPrChange w:id="3013" w:author="chen siyuan" w:date="2022-03-03T16:43:00Z">
                    <w:rPr/>
                  </w:rPrChange>
                </w:rPr>
                <w:delText>42.84</w:delText>
              </w:r>
              <w:r w:rsidR="0062374F" w:rsidRPr="001E0409" w:rsidDel="008A17CE">
                <w:rPr>
                  <w:rFonts w:ascii="Times New Roman" w:hAnsi="Times New Roman" w:hint="eastAsia"/>
                  <w:rPrChange w:id="3014" w:author="chen siyuan" w:date="2022-03-03T16:43:00Z">
                    <w:rPr>
                      <w:rFonts w:hint="eastAsia"/>
                    </w:rPr>
                  </w:rPrChange>
                </w:rPr>
                <w:delText>毫米</w:delText>
              </w:r>
              <w:r w:rsidR="009D65AD" w:rsidRPr="001E0409" w:rsidDel="008A17CE">
                <w:rPr>
                  <w:rFonts w:ascii="Times New Roman" w:hAnsi="Times New Roman" w:hint="eastAsia"/>
                  <w:rPrChange w:id="3015" w:author="chen siyuan" w:date="2022-03-03T16:43:00Z">
                    <w:rPr>
                      <w:rFonts w:hint="eastAsia"/>
                    </w:rPr>
                  </w:rPrChange>
                </w:rPr>
                <w:delText>。</w:delText>
              </w:r>
            </w:del>
          </w:p>
          <w:p w14:paraId="6FB93739" w14:textId="77777777" w:rsidR="00942F85" w:rsidRPr="001E0409" w:rsidRDefault="00942F85">
            <w:pPr>
              <w:pStyle w:val="a7"/>
              <w:jc w:val="center"/>
              <w:rPr>
                <w:rPrChange w:id="3016" w:author="chen siyuan" w:date="2022-03-03T16:43:00Z">
                  <w:rPr/>
                </w:rPrChange>
              </w:rPr>
              <w:pPrChange w:id="3017" w:author="chen siyuan" w:date="2022-02-28T22:56:00Z">
                <w:pPr/>
              </w:pPrChange>
            </w:pPr>
          </w:p>
          <w:p w14:paraId="0720D851" w14:textId="6295F756" w:rsidR="00942F85" w:rsidRPr="001E0409" w:rsidRDefault="001C41F5" w:rsidP="00D8486D">
            <w:pPr>
              <w:spacing w:line="312" w:lineRule="auto"/>
              <w:rPr>
                <w:b/>
                <w:bCs/>
              </w:rPr>
            </w:pPr>
            <w:r w:rsidRPr="001E0409">
              <w:rPr>
                <w:b/>
                <w:bCs/>
              </w:rPr>
              <w:t>4</w:t>
            </w:r>
            <w:r w:rsidRPr="001E0409">
              <w:rPr>
                <w:rFonts w:hint="eastAsia"/>
                <w:b/>
                <w:bCs/>
              </w:rPr>
              <w:t>、统计分析</w:t>
            </w:r>
          </w:p>
          <w:p w14:paraId="223B7B1B" w14:textId="5F7F462E" w:rsidR="00E43E5D" w:rsidRPr="001E0409" w:rsidRDefault="00B46FF2" w:rsidP="008B730C">
            <w:pPr>
              <w:spacing w:line="312" w:lineRule="auto"/>
              <w:ind w:firstLineChars="200" w:firstLine="420"/>
            </w:pPr>
            <w:r w:rsidRPr="001E0409">
              <w:rPr>
                <w:rFonts w:hint="eastAsia"/>
              </w:rPr>
              <w:t>如</w:t>
            </w:r>
            <w:r w:rsidRPr="001E0409">
              <w:t>3.4</w:t>
            </w:r>
            <w:r w:rsidRPr="001E0409">
              <w:rPr>
                <w:rFonts w:hint="eastAsia"/>
              </w:rPr>
              <w:t>节，为了进一步研究血管形态、统计分布的生物学意义，我们基于重建结果对全脑范围的血管进行统计分析，</w:t>
            </w:r>
            <w:del w:id="3018" w:author="chen siyuan" w:date="2022-02-28T22:45:00Z">
              <w:r w:rsidRPr="001E0409" w:rsidDel="007A2191">
                <w:rPr>
                  <w:rFonts w:hint="eastAsia"/>
                </w:rPr>
                <w:delText>还</w:delText>
              </w:r>
            </w:del>
            <w:r w:rsidRPr="001E0409">
              <w:rPr>
                <w:rFonts w:hint="eastAsia"/>
              </w:rPr>
              <w:t>包括</w:t>
            </w:r>
            <w:del w:id="3019" w:author="chen siyuan" w:date="2022-02-28T22:45:00Z">
              <w:r w:rsidRPr="001E0409" w:rsidDel="007A2191">
                <w:rPr>
                  <w:rFonts w:hint="eastAsia"/>
                </w:rPr>
                <w:delText>不同脑区中血管的分布情况，包括</w:delText>
              </w:r>
            </w:del>
            <w:r w:rsidRPr="001E0409">
              <w:rPr>
                <w:rFonts w:hint="eastAsia"/>
              </w:rPr>
              <w:t>粗细、形态</w:t>
            </w:r>
            <w:r w:rsidR="00150DDC" w:rsidRPr="001E0409">
              <w:rPr>
                <w:rFonts w:hint="eastAsia"/>
              </w:rPr>
              <w:t>、</w:t>
            </w:r>
            <w:ins w:id="3020" w:author="chen siyuan" w:date="2022-02-28T22:45:00Z">
              <w:r w:rsidR="007A2191" w:rsidRPr="001E0409">
                <w:rPr>
                  <w:rFonts w:hint="eastAsia"/>
                  <w:rPrChange w:id="3021" w:author="chen siyuan" w:date="2022-03-03T16:43:00Z">
                    <w:rPr>
                      <w:rFonts w:hint="eastAsia"/>
                      <w:color w:val="FF0000"/>
                    </w:rPr>
                  </w:rPrChange>
                </w:rPr>
                <w:t>不同脑区中血管的分布情况</w:t>
              </w:r>
            </w:ins>
            <w:del w:id="3022" w:author="chen siyuan" w:date="2022-02-28T22:46:00Z">
              <w:r w:rsidR="00150DDC" w:rsidRPr="001E0409" w:rsidDel="007A2191">
                <w:rPr>
                  <w:rFonts w:hint="eastAsia"/>
                </w:rPr>
                <w:delText>流动轨迹</w:delText>
              </w:r>
              <w:r w:rsidR="00ED0D21" w:rsidRPr="001E0409" w:rsidDel="007A2191">
                <w:rPr>
                  <w:rFonts w:hint="eastAsia"/>
                </w:rPr>
                <w:delText>可视化</w:delText>
              </w:r>
            </w:del>
            <w:r w:rsidRPr="001E0409">
              <w:rPr>
                <w:rFonts w:hint="eastAsia"/>
              </w:rPr>
              <w:t>等。</w:t>
            </w:r>
          </w:p>
          <w:p w14:paraId="17FC0410" w14:textId="08C1316D" w:rsidR="00194148" w:rsidRPr="001E0409" w:rsidRDefault="004E0602" w:rsidP="004E0602">
            <w:pPr>
              <w:spacing w:line="312" w:lineRule="auto"/>
              <w:rPr>
                <w:b/>
                <w:bCs/>
              </w:rPr>
            </w:pPr>
            <w:r w:rsidRPr="001E0409">
              <w:rPr>
                <w:rFonts w:hint="eastAsia"/>
                <w:b/>
                <w:bCs/>
              </w:rPr>
              <w:t>（</w:t>
            </w:r>
            <w:r w:rsidRPr="001E0409">
              <w:rPr>
                <w:b/>
                <w:bCs/>
              </w:rPr>
              <w:t>1</w:t>
            </w:r>
            <w:r w:rsidRPr="001E0409">
              <w:rPr>
                <w:rFonts w:hint="eastAsia"/>
                <w:b/>
                <w:bCs/>
              </w:rPr>
              <w:t>）</w:t>
            </w:r>
            <w:r w:rsidR="00194148" w:rsidRPr="001E0409">
              <w:rPr>
                <w:rFonts w:hint="eastAsia"/>
                <w:b/>
                <w:bCs/>
              </w:rPr>
              <w:t>血管粗细分布</w:t>
            </w:r>
          </w:p>
          <w:p w14:paraId="63F08250" w14:textId="44091DE8" w:rsidR="00D56690" w:rsidRPr="001E0409" w:rsidRDefault="004463FB" w:rsidP="00001072">
            <w:pPr>
              <w:spacing w:line="312" w:lineRule="auto"/>
              <w:ind w:firstLineChars="200" w:firstLine="420"/>
              <w:jc w:val="left"/>
            </w:pPr>
            <w:del w:id="3023" w:author="chen siyuan" w:date="2022-02-28T22:46:00Z">
              <w:r w:rsidRPr="001E0409" w:rsidDel="009A516F">
                <w:rPr>
                  <w:rFonts w:hint="eastAsia"/>
                </w:rPr>
                <w:lastRenderedPageBreak/>
                <w:delText>对我们的重建结果统计，</w:delText>
              </w:r>
              <w:r w:rsidR="009A516F" w:rsidRPr="001E0409" w:rsidDel="009A516F">
                <w:delText>FAFB</w:delText>
              </w:r>
            </w:del>
            <w:ins w:id="3024" w:author="chen siyuan" w:date="2022-02-28T22:46:00Z">
              <w:r w:rsidR="009A516F" w:rsidRPr="001E0409">
                <w:rPr>
                  <w:rFonts w:hint="eastAsia"/>
                </w:rPr>
                <w:t>全脑</w:t>
              </w:r>
            </w:ins>
            <w:del w:id="3025" w:author="chen siyuan" w:date="2022-02-28T22:46:00Z">
              <w:r w:rsidRPr="001E0409" w:rsidDel="009A516F">
                <w:rPr>
                  <w:rFonts w:hint="eastAsia"/>
                </w:rPr>
                <w:delText>中</w:delText>
              </w:r>
            </w:del>
            <w:r w:rsidRPr="001E0409">
              <w:rPr>
                <w:rFonts w:hint="eastAsia"/>
              </w:rPr>
              <w:t>血管骨架节点的半径分布如图</w:t>
            </w:r>
            <w:del w:id="3026" w:author="chen siyuan" w:date="2022-02-25T15:29:00Z">
              <w:r w:rsidRPr="001E0409" w:rsidDel="00CC2945">
                <w:delText>23</w:delText>
              </w:r>
            </w:del>
            <w:ins w:id="3027" w:author="chen siyuan" w:date="2022-02-25T15:29:00Z">
              <w:r w:rsidR="00CC2945" w:rsidRPr="001E0409">
                <w:t>1</w:t>
              </w:r>
            </w:ins>
            <w:ins w:id="3028" w:author="chen siyuan" w:date="2022-02-28T22:52:00Z">
              <w:r w:rsidR="006A31B8" w:rsidRPr="001E0409">
                <w:t>4</w:t>
              </w:r>
            </w:ins>
            <w:r w:rsidRPr="001E0409">
              <w:t>(a)</w:t>
            </w:r>
            <w:r w:rsidRPr="001E0409">
              <w:rPr>
                <w:rFonts w:hint="eastAsia"/>
              </w:rPr>
              <w:t>，其横轴表示节点半径，单位为</w:t>
            </w:r>
            <w:r w:rsidRPr="001E0409">
              <w:t>512nm/voxel</w:t>
            </w:r>
            <w:r w:rsidRPr="001E0409">
              <w:rPr>
                <w:rFonts w:hint="eastAsia"/>
              </w:rPr>
              <w:t>，纵轴表示节点个数。可以观察到，横轴</w:t>
            </w:r>
            <w:r w:rsidRPr="001E0409">
              <w:t>&gt;1.6</w:t>
            </w:r>
            <w:r w:rsidRPr="001E0409">
              <w:rPr>
                <w:rFonts w:hint="eastAsia"/>
              </w:rPr>
              <w:t>（</w:t>
            </w:r>
            <w:r w:rsidRPr="001E0409">
              <w:t>819nm</w:t>
            </w:r>
            <w:r w:rsidRPr="001E0409">
              <w:rPr>
                <w:rFonts w:hint="eastAsia"/>
              </w:rPr>
              <w:t>）处有明显的断层，放大如图</w:t>
            </w:r>
            <w:ins w:id="3029" w:author="chen siyuan" w:date="2022-03-03T16:40:00Z">
              <w:r w:rsidR="002E7F34" w:rsidRPr="001E0409">
                <w:t>14</w:t>
              </w:r>
            </w:ins>
            <w:r w:rsidRPr="001E0409">
              <w:t>(b)</w:t>
            </w:r>
            <w:r w:rsidRPr="001E0409">
              <w:rPr>
                <w:rFonts w:hint="eastAsia"/>
              </w:rPr>
              <w:t>。在全脑中可视化出来这些较粗的血管片段后发现，它们</w:t>
            </w:r>
            <w:del w:id="3030" w:author="chen siyuan" w:date="2022-03-03T16:42:00Z">
              <w:r w:rsidRPr="001E0409" w:rsidDel="008078DC">
                <w:rPr>
                  <w:rFonts w:hint="eastAsia"/>
                </w:rPr>
                <w:delText>的确</w:delText>
              </w:r>
            </w:del>
            <w:r w:rsidRPr="001E0409">
              <w:rPr>
                <w:rFonts w:hint="eastAsia"/>
              </w:rPr>
              <w:t>主要分布于脑基底和皮质区，形成一张血管包围网（图</w:t>
            </w:r>
            <w:ins w:id="3031" w:author="chen siyuan" w:date="2022-03-03T16:40:00Z">
              <w:r w:rsidR="002E7F34" w:rsidRPr="001E0409">
                <w:t>14(</w:t>
              </w:r>
            </w:ins>
            <w:r w:rsidRPr="001E0409">
              <w:t>c</w:t>
            </w:r>
            <w:ins w:id="3032" w:author="chen siyuan" w:date="2022-03-03T16:40:00Z">
              <w:r w:rsidR="002E7F34" w:rsidRPr="001E0409">
                <w:t>)</w:t>
              </w:r>
            </w:ins>
            <w:r w:rsidRPr="001E0409">
              <w:rPr>
                <w:rFonts w:hint="eastAsia"/>
              </w:rPr>
              <w:t>）。</w:t>
            </w:r>
          </w:p>
          <w:p w14:paraId="4E556EDA" w14:textId="0B4DB3D5" w:rsidR="00BD0EB8" w:rsidRPr="001E0409" w:rsidRDefault="004463FB" w:rsidP="00001072">
            <w:pPr>
              <w:spacing w:line="312" w:lineRule="auto"/>
              <w:ind w:firstLineChars="200" w:firstLine="420"/>
              <w:jc w:val="left"/>
            </w:pPr>
            <w:r w:rsidRPr="001E0409">
              <w:rPr>
                <w:rFonts w:hint="eastAsia"/>
              </w:rPr>
              <w:t>这与</w:t>
            </w:r>
            <w:del w:id="3033" w:author="chen siyuan" w:date="2022-02-28T22:47:00Z">
              <w:r w:rsidRPr="001E0409" w:rsidDel="00FE3EF9">
                <w:rPr>
                  <w:rFonts w:hint="eastAsia"/>
                </w:rPr>
                <w:delText>相关</w:delText>
              </w:r>
            </w:del>
            <w:ins w:id="3034" w:author="chen siyuan" w:date="2022-02-28T22:47:00Z">
              <w:r w:rsidR="00FE3EF9" w:rsidRPr="001E0409">
                <w:rPr>
                  <w:rFonts w:hint="eastAsia"/>
                </w:rPr>
                <w:t>以往</w:t>
              </w:r>
            </w:ins>
            <w:del w:id="3035" w:author="chen siyuan" w:date="2022-02-28T22:47:00Z">
              <w:r w:rsidRPr="001E0409" w:rsidDel="00BF0C5E">
                <w:rPr>
                  <w:rFonts w:hint="eastAsia"/>
                </w:rPr>
                <w:delText>文献中</w:delText>
              </w:r>
            </w:del>
            <w:r w:rsidRPr="001E0409">
              <w:rPr>
                <w:rFonts w:hint="eastAsia"/>
              </w:rPr>
              <w:t>的</w:t>
            </w:r>
            <w:ins w:id="3036" w:author="chen siyuan" w:date="2022-02-28T22:47:00Z">
              <w:r w:rsidR="00BF0C5E" w:rsidRPr="001E0409">
                <w:rPr>
                  <w:rFonts w:hint="eastAsia"/>
                </w:rPr>
                <w:t>研究</w:t>
              </w:r>
            </w:ins>
            <w:r w:rsidRPr="001E0409">
              <w:rPr>
                <w:rFonts w:hint="eastAsia"/>
              </w:rPr>
              <w:t>结论是一致的。</w:t>
            </w:r>
            <w:del w:id="3037" w:author="chen siyuan" w:date="2022-02-28T22:47:00Z">
              <w:r w:rsidR="00F201B3" w:rsidRPr="001E0409" w:rsidDel="00A11E5B">
                <w:rPr>
                  <w:rFonts w:hint="eastAsia"/>
                </w:rPr>
                <w:delText>如</w:delText>
              </w:r>
              <w:r w:rsidR="0033319B" w:rsidRPr="001E0409" w:rsidDel="00A11E5B">
                <w:delText>[36]</w:delText>
              </w:r>
              <w:r w:rsidR="0033319B" w:rsidRPr="001E0409" w:rsidDel="00A11E5B">
                <w:rPr>
                  <w:rFonts w:hint="eastAsia"/>
                </w:rPr>
                <w:delText>中提到，</w:delText>
              </w:r>
            </w:del>
            <w:r w:rsidR="0033319B" w:rsidRPr="001E0409">
              <w:rPr>
                <w:rFonts w:hint="eastAsia"/>
              </w:rPr>
              <w:t>脑血管通常被分为中央支和周围支，中央支是在脑发育初期从大脑基底部侵入脑实质的血管，而周围支则是</w:t>
            </w:r>
            <w:del w:id="3038" w:author="chen siyuan" w:date="2022-03-03T16:41:00Z">
              <w:r w:rsidR="0033319B" w:rsidRPr="001E0409" w:rsidDel="008078DC">
                <w:rPr>
                  <w:rFonts w:hint="eastAsia"/>
                </w:rPr>
                <w:delText>伴</w:delText>
              </w:r>
            </w:del>
            <w:r w:rsidR="0033319B" w:rsidRPr="001E0409">
              <w:rPr>
                <w:rFonts w:hint="eastAsia"/>
              </w:rPr>
              <w:t>随</w:t>
            </w:r>
            <w:del w:id="3039" w:author="chen siyuan" w:date="2022-03-03T16:41:00Z">
              <w:r w:rsidR="0033319B" w:rsidRPr="001E0409" w:rsidDel="008078DC">
                <w:rPr>
                  <w:rFonts w:hint="eastAsia"/>
                </w:rPr>
                <w:delText>着</w:delText>
              </w:r>
            </w:del>
            <w:r w:rsidR="0033319B" w:rsidRPr="001E0409">
              <w:rPr>
                <w:rFonts w:hint="eastAsia"/>
              </w:rPr>
              <w:t>脑皮质层的分化</w:t>
            </w:r>
            <w:r w:rsidR="00F201B3" w:rsidRPr="001E0409">
              <w:rPr>
                <w:rFonts w:hint="eastAsia"/>
              </w:rPr>
              <w:t>而</w:t>
            </w:r>
            <w:r w:rsidR="0033319B" w:rsidRPr="001E0409">
              <w:rPr>
                <w:rFonts w:hint="eastAsia"/>
              </w:rPr>
              <w:t>侵入形成的血管。</w:t>
            </w:r>
            <w:del w:id="3040" w:author="chen siyuan" w:date="2022-02-28T22:48:00Z">
              <w:r w:rsidR="00417968" w:rsidRPr="001E0409" w:rsidDel="00DB6B54">
                <w:rPr>
                  <w:rFonts w:hint="eastAsia"/>
                </w:rPr>
                <w:delText>在大脑皮质中，神经元之间形成极其复杂的神经回路，能够实现多种多样的感觉，运动或中间信息处理</w:delText>
              </w:r>
              <w:r w:rsidR="00A5562A" w:rsidRPr="001E0409" w:rsidDel="00DB6B54">
                <w:rPr>
                  <w:rFonts w:hint="eastAsia"/>
                </w:rPr>
                <w:delText>。</w:delText>
              </w:r>
            </w:del>
            <w:r w:rsidR="00A5562A" w:rsidRPr="001E0409">
              <w:rPr>
                <w:rFonts w:hint="eastAsia"/>
              </w:rPr>
              <w:t>机体的运动必须受大脑皮层的控制</w:t>
            </w:r>
            <w:del w:id="3041" w:author="chen siyuan" w:date="2022-02-28T22:47:00Z">
              <w:r w:rsidR="008E496B" w:rsidRPr="001E0409" w:rsidDel="00FE3EF9">
                <w:delText>[</w:delText>
              </w:r>
              <w:r w:rsidR="000559A3" w:rsidRPr="001E0409" w:rsidDel="00FE3EF9">
                <w:delText>35]</w:delText>
              </w:r>
            </w:del>
            <w:del w:id="3042" w:author="chen siyuan" w:date="2022-02-28T22:48:00Z">
              <w:r w:rsidR="00DB6B54" w:rsidRPr="001E0409" w:rsidDel="00DB6B54">
                <w:rPr>
                  <w:rFonts w:hint="eastAsia"/>
                </w:rPr>
                <w:delText>。</w:delText>
              </w:r>
            </w:del>
            <w:ins w:id="3043" w:author="chen siyuan" w:date="2022-02-28T22:48:00Z">
              <w:r w:rsidR="00DB6B54" w:rsidRPr="001E0409">
                <w:rPr>
                  <w:rFonts w:hint="eastAsia"/>
                </w:rPr>
                <w:t>，</w:t>
              </w:r>
            </w:ins>
            <w:r w:rsidR="00F201B3" w:rsidRPr="001E0409">
              <w:rPr>
                <w:rFonts w:hint="eastAsia"/>
              </w:rPr>
              <w:t>而大脑基底是大脑中心的灰质核团，关乎到身体的随意运动的协调性，充分参与控制肌肉张力、整合处理感觉冲动信号，也关乎到机体精细运动的形成。正是因为</w:t>
            </w:r>
            <w:r w:rsidR="00A5562A" w:rsidRPr="001E0409">
              <w:rPr>
                <w:rFonts w:hint="eastAsia"/>
              </w:rPr>
              <w:t>脑基底和皮质区的</w:t>
            </w:r>
            <w:r w:rsidR="00474C52" w:rsidRPr="001E0409">
              <w:rPr>
                <w:rFonts w:hint="eastAsia"/>
              </w:rPr>
              <w:t>对生物的</w:t>
            </w:r>
            <w:r w:rsidR="00A5562A" w:rsidRPr="001E0409">
              <w:rPr>
                <w:rFonts w:hint="eastAsia"/>
              </w:rPr>
              <w:t>重要意义</w:t>
            </w:r>
            <w:r w:rsidR="00F201B3" w:rsidRPr="001E0409">
              <w:rPr>
                <w:rFonts w:hint="eastAsia"/>
              </w:rPr>
              <w:t>，所以需要充足的血管供应。</w:t>
            </w:r>
          </w:p>
          <w:p w14:paraId="4CA41C40" w14:textId="3069A141" w:rsidR="00B67E8C" w:rsidRPr="001E0409" w:rsidRDefault="008D450E">
            <w:pPr>
              <w:keepNext/>
              <w:spacing w:line="312" w:lineRule="auto"/>
              <w:jc w:val="center"/>
              <w:rPr>
                <w:ins w:id="3044" w:author="chen siyuan" w:date="2022-02-28T22:52:00Z"/>
              </w:rPr>
            </w:pPr>
            <w:r>
              <w:rPr>
                <w:noProof/>
                <w:rPrChange w:id="3045" w:author="chen siyuan" w:date="2022-03-03T16:43:00Z">
                  <w:rPr>
                    <w:noProof/>
                  </w:rPr>
                </w:rPrChange>
              </w:rPr>
              <w:drawing>
                <wp:inline distT="0" distB="0" distL="0" distR="0" wp14:anchorId="646AEEB0" wp14:editId="49D94CF1">
                  <wp:extent cx="1948180" cy="1495425"/>
                  <wp:effectExtent l="0" t="0" r="0" b="0"/>
                  <wp:docPr id="154" name="内容占位符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内容占位符 5"/>
                          <pic:cNvPicPr>
                            <a:picLocks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48180" cy="1495425"/>
                          </a:xfrm>
                          <a:prstGeom prst="rect">
                            <a:avLst/>
                          </a:prstGeom>
                          <a:noFill/>
                          <a:ln>
                            <a:noFill/>
                          </a:ln>
                        </pic:spPr>
                      </pic:pic>
                    </a:graphicData>
                  </a:graphic>
                </wp:inline>
              </w:drawing>
            </w:r>
            <w:r>
              <w:rPr>
                <w:noProof/>
                <w:rPrChange w:id="3046" w:author="chen siyuan" w:date="2022-03-03T16:43:00Z">
                  <w:rPr>
                    <w:noProof/>
                  </w:rPr>
                </w:rPrChange>
              </w:rPr>
              <w:drawing>
                <wp:inline distT="0" distB="0" distL="0" distR="0" wp14:anchorId="63132D15" wp14:editId="37ECC559">
                  <wp:extent cx="1763395" cy="1506855"/>
                  <wp:effectExtent l="0" t="0" r="0" b="0"/>
                  <wp:docPr id="1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63395" cy="1506855"/>
                          </a:xfrm>
                          <a:prstGeom prst="rect">
                            <a:avLst/>
                          </a:prstGeom>
                          <a:noFill/>
                          <a:ln>
                            <a:noFill/>
                          </a:ln>
                        </pic:spPr>
                      </pic:pic>
                    </a:graphicData>
                  </a:graphic>
                </wp:inline>
              </w:drawing>
            </w:r>
            <w:r>
              <w:rPr>
                <w:noProof/>
                <w:rPrChange w:id="3047" w:author="chen siyuan" w:date="2022-03-03T16:43:00Z">
                  <w:rPr>
                    <w:noProof/>
                  </w:rPr>
                </w:rPrChange>
              </w:rPr>
              <w:drawing>
                <wp:inline distT="0" distB="0" distL="0" distR="0" wp14:anchorId="36B82A89" wp14:editId="5A4D95C0">
                  <wp:extent cx="2070735" cy="141859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9" cstate="print">
                            <a:extLst>
                              <a:ext uri="{28A0092B-C50C-407E-A947-70E740481C1C}">
                                <a14:useLocalDpi xmlns:a14="http://schemas.microsoft.com/office/drawing/2010/main" val="0"/>
                              </a:ext>
                            </a:extLst>
                          </a:blip>
                          <a:srcRect t="6517"/>
                          <a:stretch>
                            <a:fillRect/>
                          </a:stretch>
                        </pic:blipFill>
                        <pic:spPr bwMode="auto">
                          <a:xfrm>
                            <a:off x="0" y="0"/>
                            <a:ext cx="2070735" cy="1418590"/>
                          </a:xfrm>
                          <a:prstGeom prst="rect">
                            <a:avLst/>
                          </a:prstGeom>
                          <a:noFill/>
                          <a:ln>
                            <a:noFill/>
                          </a:ln>
                        </pic:spPr>
                      </pic:pic>
                    </a:graphicData>
                  </a:graphic>
                </wp:inline>
              </w:drawing>
            </w:r>
          </w:p>
          <w:p w14:paraId="53F4ED1F" w14:textId="77777777" w:rsidR="00B67E8C" w:rsidRPr="001E0409" w:rsidRDefault="00B67E8C" w:rsidP="00B67E8C">
            <w:pPr>
              <w:keepNext/>
              <w:numPr>
                <w:ilvl w:val="0"/>
                <w:numId w:val="15"/>
              </w:numPr>
              <w:spacing w:line="312" w:lineRule="auto"/>
              <w:jc w:val="center"/>
              <w:rPr>
                <w:ins w:id="3048" w:author="chen siyuan" w:date="2022-02-28T22:52:00Z"/>
              </w:rPr>
            </w:pPr>
            <w:ins w:id="3049" w:author="chen siyuan" w:date="2022-02-28T22:52:00Z">
              <w:r w:rsidRPr="001E0409">
                <w:t xml:space="preserve">                         (b)                        (c)</w:t>
              </w:r>
            </w:ins>
          </w:p>
          <w:p w14:paraId="70C25B5B" w14:textId="52570ABE" w:rsidR="00B67E8C" w:rsidRPr="001E0409" w:rsidRDefault="00B67E8C" w:rsidP="00B67E8C">
            <w:pPr>
              <w:pStyle w:val="a7"/>
              <w:jc w:val="center"/>
              <w:rPr>
                <w:ins w:id="3050" w:author="chen siyuan" w:date="2022-02-28T22:52:00Z"/>
                <w:rFonts w:ascii="Times New Roman" w:hAnsi="Times New Roman"/>
              </w:rPr>
            </w:pPr>
            <w:ins w:id="3051" w:author="chen siyuan" w:date="2022-02-28T22:52:00Z">
              <w:r w:rsidRPr="001E0409">
                <w:rPr>
                  <w:rFonts w:ascii="Times New Roman" w:hAnsi="Times New Roman" w:hint="eastAsia"/>
                  <w:rPrChange w:id="3052" w:author="chen siyuan" w:date="2022-03-03T16:43:00Z">
                    <w:rPr>
                      <w:rFonts w:hint="eastAsia"/>
                    </w:rPr>
                  </w:rPrChange>
                </w:rPr>
                <w:t>图</w:t>
              </w:r>
              <w:r w:rsidRPr="001E0409">
                <w:rPr>
                  <w:rFonts w:ascii="Times New Roman" w:hAnsi="Times New Roman"/>
                  <w:rPrChange w:id="3053" w:author="chen siyuan" w:date="2022-03-03T16:43:00Z">
                    <w:rPr/>
                  </w:rPrChange>
                </w:rPr>
                <w:t xml:space="preserve"> </w:t>
              </w:r>
              <w:r w:rsidRPr="001E0409">
                <w:rPr>
                  <w:rFonts w:ascii="Times New Roman" w:hAnsi="Times New Roman"/>
                  <w:rPrChange w:id="3054" w:author="chen siyuan" w:date="2022-03-03T16:43:00Z">
                    <w:rPr/>
                  </w:rPrChange>
                </w:rPr>
                <w:fldChar w:fldCharType="begin"/>
              </w:r>
              <w:r w:rsidRPr="001E0409">
                <w:rPr>
                  <w:rFonts w:ascii="Times New Roman" w:hAnsi="Times New Roman"/>
                  <w:rPrChange w:id="3055" w:author="chen siyuan" w:date="2022-03-03T16:43:00Z">
                    <w:rPr/>
                  </w:rPrChange>
                </w:rPr>
                <w:instrText xml:space="preserve"> SEQ </w:instrText>
              </w:r>
              <w:r w:rsidRPr="001E0409">
                <w:rPr>
                  <w:rFonts w:ascii="Times New Roman" w:hAnsi="Times New Roman" w:hint="eastAsia"/>
                  <w:rPrChange w:id="3056" w:author="chen siyuan" w:date="2022-03-03T16:43:00Z">
                    <w:rPr>
                      <w:rFonts w:hint="eastAsia"/>
                    </w:rPr>
                  </w:rPrChange>
                </w:rPr>
                <w:instrText>图</w:instrText>
              </w:r>
              <w:r w:rsidRPr="001E0409">
                <w:rPr>
                  <w:rFonts w:ascii="Times New Roman" w:hAnsi="Times New Roman"/>
                  <w:rPrChange w:id="3057" w:author="chen siyuan" w:date="2022-03-03T16:43:00Z">
                    <w:rPr/>
                  </w:rPrChange>
                </w:rPr>
                <w:instrText xml:space="preserve"> \* ARABIC </w:instrText>
              </w:r>
            </w:ins>
            <w:r w:rsidRPr="001E0409">
              <w:rPr>
                <w:rFonts w:ascii="Times New Roman" w:hAnsi="Times New Roman"/>
                <w:rPrChange w:id="3058" w:author="chen siyuan" w:date="2022-03-03T16:43:00Z">
                  <w:rPr/>
                </w:rPrChange>
              </w:rPr>
              <w:fldChar w:fldCharType="separate"/>
            </w:r>
            <w:ins w:id="3059" w:author="chen siyuan" w:date="2022-02-28T22:52:00Z">
              <w:r w:rsidRPr="001E0409">
                <w:rPr>
                  <w:rFonts w:ascii="Times New Roman" w:hAnsi="Times New Roman"/>
                  <w:noProof/>
                  <w:rPrChange w:id="3060" w:author="chen siyuan" w:date="2022-03-03T16:43:00Z">
                    <w:rPr>
                      <w:noProof/>
                    </w:rPr>
                  </w:rPrChange>
                </w:rPr>
                <w:t>14</w:t>
              </w:r>
              <w:r w:rsidRPr="001E0409">
                <w:rPr>
                  <w:rFonts w:ascii="Times New Roman" w:hAnsi="Times New Roman"/>
                  <w:rPrChange w:id="3061" w:author="chen siyuan" w:date="2022-03-03T16:43:00Z">
                    <w:rPr/>
                  </w:rPrChange>
                </w:rPr>
                <w:fldChar w:fldCharType="end"/>
              </w:r>
              <w:r w:rsidRPr="001E0409">
                <w:rPr>
                  <w:rFonts w:ascii="Times New Roman" w:hAnsi="Times New Roman"/>
                  <w:rPrChange w:id="3062" w:author="chen siyuan" w:date="2022-03-03T16:43:00Z">
                    <w:rPr/>
                  </w:rPrChange>
                </w:rPr>
                <w:t>.</w:t>
              </w:r>
              <w:r w:rsidRPr="001E0409">
                <w:rPr>
                  <w:rFonts w:ascii="Times New Roman" w:hAnsi="Times New Roman" w:hint="eastAsia"/>
                </w:rPr>
                <w:t>（</w:t>
              </w:r>
              <w:r w:rsidRPr="001E0409">
                <w:rPr>
                  <w:rFonts w:ascii="Times New Roman" w:hAnsi="Times New Roman"/>
                </w:rPr>
                <w:t>a</w:t>
              </w:r>
              <w:r w:rsidRPr="001E0409">
                <w:rPr>
                  <w:rFonts w:ascii="Times New Roman" w:hAnsi="Times New Roman" w:hint="eastAsia"/>
                </w:rPr>
                <w:t>）全脑血管半径直方图，横轴表示节点半径，单位为</w:t>
              </w:r>
              <w:r w:rsidRPr="001E0409">
                <w:rPr>
                  <w:rFonts w:ascii="Times New Roman" w:hAnsi="Times New Roman"/>
                </w:rPr>
                <w:t>512nm/pixel</w:t>
              </w:r>
              <w:r w:rsidRPr="001E0409">
                <w:rPr>
                  <w:rFonts w:ascii="Times New Roman" w:hAnsi="Times New Roman" w:hint="eastAsia"/>
                </w:rPr>
                <w:t>，纵轴表示对应的血管片段数</w:t>
              </w:r>
            </w:ins>
          </w:p>
          <w:p w14:paraId="2B31E44B" w14:textId="4A94D3B2" w:rsidR="004A4BD6" w:rsidRPr="001E0409" w:rsidRDefault="00B67E8C">
            <w:pPr>
              <w:jc w:val="center"/>
              <w:rPr>
                <w:ins w:id="3063" w:author="chen siyuan" w:date="2022-02-25T15:28:00Z"/>
              </w:rPr>
              <w:pPrChange w:id="3064" w:author="chen siyuan" w:date="2022-02-28T22:57:00Z">
                <w:pPr>
                  <w:keepNext/>
                  <w:spacing w:line="312" w:lineRule="auto"/>
                  <w:jc w:val="center"/>
                </w:pPr>
              </w:pPrChange>
            </w:pPr>
            <w:ins w:id="3065" w:author="chen siyuan" w:date="2022-02-28T22:52:00Z">
              <w:r w:rsidRPr="001E0409">
                <w:rPr>
                  <w:rFonts w:eastAsia="黑体" w:hint="eastAsia"/>
                  <w:sz w:val="20"/>
                  <w:szCs w:val="20"/>
                </w:rPr>
                <w:t>（</w:t>
              </w:r>
              <w:r w:rsidRPr="001E0409">
                <w:rPr>
                  <w:rFonts w:eastAsia="黑体"/>
                  <w:sz w:val="20"/>
                  <w:szCs w:val="20"/>
                </w:rPr>
                <w:t>b</w:t>
              </w:r>
              <w:r w:rsidRPr="001E0409">
                <w:rPr>
                  <w:rFonts w:eastAsia="黑体" w:hint="eastAsia"/>
                  <w:sz w:val="20"/>
                  <w:szCs w:val="20"/>
                </w:rPr>
                <w:t>）半径</w:t>
              </w:r>
              <w:r w:rsidRPr="001E0409">
                <w:rPr>
                  <w:rFonts w:eastAsia="黑体"/>
                  <w:sz w:val="20"/>
                  <w:szCs w:val="20"/>
                </w:rPr>
                <w:t xml:space="preserve"> &gt;1.6</w:t>
              </w:r>
              <w:r w:rsidRPr="001E0409">
                <w:rPr>
                  <w:rFonts w:eastAsia="黑体" w:hint="eastAsia"/>
                  <w:sz w:val="20"/>
                  <w:szCs w:val="20"/>
                </w:rPr>
                <w:t>（</w:t>
              </w:r>
              <w:r w:rsidRPr="001E0409">
                <w:rPr>
                  <w:rFonts w:eastAsia="黑体"/>
                  <w:sz w:val="20"/>
                  <w:szCs w:val="20"/>
                </w:rPr>
                <w:t>819nm</w:t>
              </w:r>
              <w:r w:rsidRPr="001E0409">
                <w:rPr>
                  <w:rFonts w:eastAsia="黑体" w:hint="eastAsia"/>
                  <w:sz w:val="20"/>
                  <w:szCs w:val="20"/>
                </w:rPr>
                <w:t>）的血管直方图</w:t>
              </w:r>
              <w:r w:rsidRPr="001E0409">
                <w:rPr>
                  <w:rFonts w:eastAsia="黑体"/>
                  <w:sz w:val="20"/>
                  <w:szCs w:val="20"/>
                </w:rPr>
                <w:t xml:space="preserve">   </w:t>
              </w:r>
              <w:r w:rsidRPr="001E0409">
                <w:rPr>
                  <w:rFonts w:eastAsia="黑体" w:hint="eastAsia"/>
                  <w:sz w:val="20"/>
                  <w:szCs w:val="20"/>
                </w:rPr>
                <w:t>（</w:t>
              </w:r>
              <w:r w:rsidRPr="001E0409">
                <w:rPr>
                  <w:rFonts w:eastAsia="黑体"/>
                  <w:sz w:val="20"/>
                  <w:szCs w:val="20"/>
                </w:rPr>
                <w:t>c</w:t>
              </w:r>
              <w:r w:rsidRPr="001E0409">
                <w:rPr>
                  <w:rFonts w:eastAsia="黑体" w:hint="eastAsia"/>
                  <w:sz w:val="20"/>
                  <w:szCs w:val="20"/>
                </w:rPr>
                <w:t>）半径</w:t>
              </w:r>
              <w:r w:rsidRPr="001E0409">
                <w:rPr>
                  <w:rFonts w:eastAsia="黑体"/>
                  <w:sz w:val="20"/>
                  <w:szCs w:val="20"/>
                </w:rPr>
                <w:t xml:space="preserve"> &gt;1.6</w:t>
              </w:r>
              <w:r w:rsidRPr="001E0409">
                <w:rPr>
                  <w:rFonts w:eastAsia="黑体" w:hint="eastAsia"/>
                  <w:sz w:val="20"/>
                  <w:szCs w:val="20"/>
                </w:rPr>
                <w:t>（</w:t>
              </w:r>
              <w:r w:rsidRPr="001E0409">
                <w:rPr>
                  <w:rFonts w:eastAsia="黑体"/>
                  <w:sz w:val="20"/>
                  <w:szCs w:val="20"/>
                </w:rPr>
                <w:t>819nm</w:t>
              </w:r>
              <w:r w:rsidRPr="001E0409">
                <w:rPr>
                  <w:rFonts w:eastAsia="黑体" w:hint="eastAsia"/>
                  <w:sz w:val="20"/>
                  <w:szCs w:val="20"/>
                </w:rPr>
                <w:t>）的血管分布图</w:t>
              </w:r>
            </w:ins>
          </w:p>
          <w:p w14:paraId="79F3CC7E" w14:textId="5A652D36" w:rsidR="00E43E5D" w:rsidRPr="001E0409" w:rsidDel="00B67E8C" w:rsidRDefault="00E43E5D">
            <w:pPr>
              <w:pStyle w:val="a7"/>
              <w:jc w:val="center"/>
              <w:rPr>
                <w:del w:id="3066" w:author="chen siyuan" w:date="2022-02-28T22:52:00Z"/>
                <w:rPrChange w:id="3067" w:author="chen siyuan" w:date="2022-03-03T16:43:00Z">
                  <w:rPr>
                    <w:del w:id="3068" w:author="chen siyuan" w:date="2022-02-28T22:52:00Z"/>
                  </w:rPr>
                </w:rPrChange>
              </w:rPr>
              <w:pPrChange w:id="3069" w:author="chen siyuan" w:date="2022-02-28T22:52:00Z">
                <w:pPr>
                  <w:keepNext/>
                  <w:spacing w:line="312" w:lineRule="auto"/>
                  <w:jc w:val="center"/>
                </w:pPr>
              </w:pPrChange>
            </w:pPr>
          </w:p>
          <w:p w14:paraId="3E9CA9FC" w14:textId="7D36B7F2" w:rsidR="004E0602" w:rsidRPr="001E0409" w:rsidDel="004A4BD6" w:rsidRDefault="004E0602" w:rsidP="004E0602">
            <w:pPr>
              <w:keepNext/>
              <w:numPr>
                <w:ilvl w:val="0"/>
                <w:numId w:val="15"/>
              </w:numPr>
              <w:spacing w:line="312" w:lineRule="auto"/>
              <w:jc w:val="center"/>
              <w:rPr>
                <w:del w:id="3070" w:author="chen siyuan" w:date="2022-02-25T15:28:00Z"/>
              </w:rPr>
            </w:pPr>
            <w:del w:id="3071" w:author="chen siyuan" w:date="2022-02-25T15:28:00Z">
              <w:r w:rsidRPr="001E0409" w:rsidDel="004A4BD6">
                <w:delText xml:space="preserve">                         (b)                        (c)</w:delText>
              </w:r>
            </w:del>
          </w:p>
          <w:p w14:paraId="5AA2D71A" w14:textId="6EAA6313" w:rsidR="00D73B8B" w:rsidRPr="001E0409" w:rsidDel="007348FE" w:rsidRDefault="00E43E5D">
            <w:pPr>
              <w:pStyle w:val="a7"/>
              <w:rPr>
                <w:del w:id="3072" w:author="chen siyuan" w:date="2022-02-23T11:17:00Z"/>
                <w:rFonts w:ascii="Times New Roman" w:hAnsi="Times New Roman"/>
              </w:rPr>
              <w:pPrChange w:id="3073" w:author="chen siyuan" w:date="2022-02-25T15:28:00Z">
                <w:pPr>
                  <w:pStyle w:val="a7"/>
                  <w:jc w:val="center"/>
                </w:pPr>
              </w:pPrChange>
            </w:pPr>
            <w:del w:id="3074" w:author="chen siyuan" w:date="2022-02-25T15:28:00Z">
              <w:r w:rsidRPr="001E0409" w:rsidDel="004A4BD6">
                <w:rPr>
                  <w:rFonts w:ascii="Times New Roman" w:hAnsi="Times New Roman" w:hint="eastAsia"/>
                  <w:rPrChange w:id="3075" w:author="chen siyuan" w:date="2022-03-03T16:43:00Z">
                    <w:rPr>
                      <w:rFonts w:hint="eastAsia"/>
                    </w:rPr>
                  </w:rPrChange>
                </w:rPr>
                <w:delText>图</w:delText>
              </w:r>
              <w:r w:rsidRPr="001E0409" w:rsidDel="004A4BD6">
                <w:rPr>
                  <w:rFonts w:ascii="Times New Roman" w:hAnsi="Times New Roman"/>
                  <w:rPrChange w:id="3076" w:author="chen siyuan" w:date="2022-03-03T16:43:00Z">
                    <w:rPr/>
                  </w:rPrChange>
                </w:rPr>
                <w:delText xml:space="preserve"> </w:delText>
              </w:r>
              <w:r w:rsidRPr="001E0409" w:rsidDel="004A4BD6">
                <w:rPr>
                  <w:rFonts w:ascii="Times New Roman" w:hAnsi="Times New Roman"/>
                  <w:rPrChange w:id="3077" w:author="chen siyuan" w:date="2022-03-03T16:43:00Z">
                    <w:rPr/>
                  </w:rPrChange>
                </w:rPr>
                <w:fldChar w:fldCharType="begin"/>
              </w:r>
              <w:r w:rsidRPr="001E0409" w:rsidDel="004A4BD6">
                <w:rPr>
                  <w:rFonts w:ascii="Times New Roman" w:hAnsi="Times New Roman"/>
                  <w:rPrChange w:id="3078" w:author="chen siyuan" w:date="2022-03-03T16:43:00Z">
                    <w:rPr/>
                  </w:rPrChange>
                </w:rPr>
                <w:delInstrText xml:space="preserve"> SEQ </w:delInstrText>
              </w:r>
              <w:r w:rsidRPr="001E0409" w:rsidDel="004A4BD6">
                <w:rPr>
                  <w:rFonts w:ascii="Times New Roman" w:hAnsi="Times New Roman" w:hint="eastAsia"/>
                  <w:rPrChange w:id="3079" w:author="chen siyuan" w:date="2022-03-03T16:43:00Z">
                    <w:rPr>
                      <w:rFonts w:hint="eastAsia"/>
                    </w:rPr>
                  </w:rPrChange>
                </w:rPr>
                <w:delInstrText>图</w:delInstrText>
              </w:r>
              <w:r w:rsidRPr="001E0409" w:rsidDel="004A4BD6">
                <w:rPr>
                  <w:rFonts w:ascii="Times New Roman" w:hAnsi="Times New Roman"/>
                  <w:rPrChange w:id="3080" w:author="chen siyuan" w:date="2022-03-03T16:43:00Z">
                    <w:rPr/>
                  </w:rPrChange>
                </w:rPr>
                <w:delInstrText xml:space="preserve"> \* ARABIC </w:delInstrText>
              </w:r>
              <w:r w:rsidRPr="001E0409" w:rsidDel="004A4BD6">
                <w:rPr>
                  <w:rFonts w:ascii="Times New Roman" w:hAnsi="Times New Roman"/>
                  <w:rPrChange w:id="3081" w:author="chen siyuan" w:date="2022-03-03T16:43:00Z">
                    <w:rPr/>
                  </w:rPrChange>
                </w:rPr>
                <w:fldChar w:fldCharType="separate"/>
              </w:r>
              <w:r w:rsidR="00E620B7" w:rsidRPr="001E0409" w:rsidDel="004A4BD6">
                <w:rPr>
                  <w:rFonts w:ascii="Times New Roman" w:hAnsi="Times New Roman"/>
                  <w:noProof/>
                  <w:rPrChange w:id="3082" w:author="chen siyuan" w:date="2022-03-03T16:43:00Z">
                    <w:rPr>
                      <w:noProof/>
                    </w:rPr>
                  </w:rPrChange>
                </w:rPr>
                <w:delText>23</w:delText>
              </w:r>
              <w:r w:rsidRPr="001E0409" w:rsidDel="004A4BD6">
                <w:rPr>
                  <w:rFonts w:ascii="Times New Roman" w:hAnsi="Times New Roman"/>
                  <w:rPrChange w:id="3083" w:author="chen siyuan" w:date="2022-03-03T16:43:00Z">
                    <w:rPr/>
                  </w:rPrChange>
                </w:rPr>
                <w:fldChar w:fldCharType="end"/>
              </w:r>
              <w:r w:rsidRPr="001E0409" w:rsidDel="004A4BD6">
                <w:rPr>
                  <w:rFonts w:ascii="Times New Roman" w:hAnsi="Times New Roman"/>
                  <w:rPrChange w:id="3084" w:author="chen siyuan" w:date="2022-03-03T16:43:00Z">
                    <w:rPr/>
                  </w:rPrChange>
                </w:rPr>
                <w:delText xml:space="preserve"> </w:delText>
              </w:r>
              <w:r w:rsidRPr="001E0409" w:rsidDel="004A4BD6">
                <w:rPr>
                  <w:rFonts w:ascii="Times New Roman" w:hAnsi="Times New Roman" w:hint="eastAsia"/>
                  <w:rPrChange w:id="3085" w:author="chen siyuan" w:date="2022-03-03T16:43:00Z">
                    <w:rPr>
                      <w:rFonts w:hint="eastAsia"/>
                    </w:rPr>
                  </w:rPrChange>
                </w:rPr>
                <w:delText>全脑血管半径直方图</w:delText>
              </w:r>
              <w:r w:rsidR="00D73B8B" w:rsidRPr="001E0409" w:rsidDel="004A4BD6">
                <w:rPr>
                  <w:rFonts w:ascii="Times New Roman" w:hAnsi="Times New Roman" w:hint="eastAsia"/>
                  <w:rPrChange w:id="3086" w:author="chen siyuan" w:date="2022-03-03T16:43:00Z">
                    <w:rPr>
                      <w:rFonts w:hint="eastAsia"/>
                    </w:rPr>
                  </w:rPrChange>
                </w:rPr>
                <w:delText>，横轴表示节点半径，</w:delText>
              </w:r>
            </w:del>
          </w:p>
          <w:p w14:paraId="2F41AC70" w14:textId="0AD62829" w:rsidR="007348FE" w:rsidRPr="001E0409" w:rsidDel="004A4BD6" w:rsidRDefault="00E43E5D">
            <w:pPr>
              <w:pStyle w:val="a7"/>
              <w:rPr>
                <w:del w:id="3087" w:author="chen siyuan" w:date="2022-02-25T15:28:00Z"/>
                <w:rFonts w:ascii="Times New Roman" w:eastAsia="宋体" w:hAnsi="Times New Roman"/>
                <w:sz w:val="21"/>
                <w:szCs w:val="24"/>
              </w:rPr>
              <w:pPrChange w:id="3088" w:author="chen siyuan" w:date="2022-02-25T15:28:00Z">
                <w:pPr>
                  <w:pStyle w:val="a7"/>
                  <w:jc w:val="center"/>
                </w:pPr>
              </w:pPrChange>
            </w:pPr>
            <w:del w:id="3089" w:author="chen siyuan" w:date="2022-02-25T15:28:00Z">
              <w:r w:rsidRPr="001E0409" w:rsidDel="004A4BD6">
                <w:rPr>
                  <w:rFonts w:ascii="Times New Roman" w:hAnsi="Times New Roman" w:hint="eastAsia"/>
                  <w:rPrChange w:id="3090" w:author="chen siyuan" w:date="2022-03-03T16:43:00Z">
                    <w:rPr>
                      <w:rFonts w:hint="eastAsia"/>
                    </w:rPr>
                  </w:rPrChange>
                </w:rPr>
                <w:delText>单位</w:delText>
              </w:r>
              <w:r w:rsidR="00D73B8B" w:rsidRPr="001E0409" w:rsidDel="004A4BD6">
                <w:rPr>
                  <w:rFonts w:ascii="Times New Roman" w:hAnsi="Times New Roman" w:hint="eastAsia"/>
                  <w:rPrChange w:id="3091" w:author="chen siyuan" w:date="2022-03-03T16:43:00Z">
                    <w:rPr>
                      <w:rFonts w:hint="eastAsia"/>
                    </w:rPr>
                  </w:rPrChange>
                </w:rPr>
                <w:delText>为</w:delText>
              </w:r>
              <w:r w:rsidRPr="001E0409" w:rsidDel="004A4BD6">
                <w:rPr>
                  <w:rFonts w:ascii="Times New Roman" w:hAnsi="Times New Roman"/>
                  <w:rPrChange w:id="3092" w:author="chen siyuan" w:date="2022-03-03T16:43:00Z">
                    <w:rPr/>
                  </w:rPrChange>
                </w:rPr>
                <w:delText>512nm/pixel</w:delText>
              </w:r>
              <w:r w:rsidR="00DD7AC9" w:rsidRPr="001E0409" w:rsidDel="004A4BD6">
                <w:rPr>
                  <w:rFonts w:ascii="Times New Roman" w:hAnsi="Times New Roman" w:hint="eastAsia"/>
                  <w:rPrChange w:id="3093" w:author="chen siyuan" w:date="2022-03-03T16:43:00Z">
                    <w:rPr>
                      <w:rFonts w:hint="eastAsia"/>
                    </w:rPr>
                  </w:rPrChange>
                </w:rPr>
                <w:delText>，</w:delText>
              </w:r>
              <w:r w:rsidR="00D73B8B" w:rsidRPr="001E0409" w:rsidDel="004A4BD6">
                <w:rPr>
                  <w:rFonts w:ascii="Times New Roman" w:hAnsi="Times New Roman" w:hint="eastAsia"/>
                  <w:rPrChange w:id="3094" w:author="chen siyuan" w:date="2022-03-03T16:43:00Z">
                    <w:rPr>
                      <w:rFonts w:hint="eastAsia"/>
                    </w:rPr>
                  </w:rPrChange>
                </w:rPr>
                <w:delText>纵轴表示对应的血管片段数</w:delText>
              </w:r>
            </w:del>
          </w:p>
          <w:p w14:paraId="62F68633" w14:textId="34CA8E41" w:rsidR="00BE5E08" w:rsidRPr="001E0409" w:rsidDel="005A2A0F" w:rsidRDefault="00BE5E08">
            <w:pPr>
              <w:pStyle w:val="a7"/>
              <w:rPr>
                <w:del w:id="3095" w:author="chen siyuan" w:date="2022-02-23T11:21:00Z"/>
                <w:b/>
                <w:bCs/>
                <w:rPrChange w:id="3096" w:author="chen siyuan" w:date="2022-03-03T16:43:00Z">
                  <w:rPr>
                    <w:del w:id="3097" w:author="chen siyuan" w:date="2022-02-23T11:21:00Z"/>
                    <w:b/>
                    <w:bCs/>
                    <w:color w:val="FF0000"/>
                  </w:rPr>
                </w:rPrChange>
              </w:rPr>
              <w:pPrChange w:id="3098" w:author="chen siyuan" w:date="2022-02-25T15:28:00Z">
                <w:pPr>
                  <w:jc w:val="center"/>
                </w:pPr>
              </w:pPrChange>
            </w:pPr>
            <w:del w:id="3099" w:author="chen siyuan" w:date="2022-02-23T11:21:00Z">
              <w:r w:rsidRPr="001E0409" w:rsidDel="005A2A0F">
                <w:rPr>
                  <w:rFonts w:hint="eastAsia"/>
                  <w:b/>
                  <w:bCs/>
                  <w:rPrChange w:id="3100" w:author="chen siyuan" w:date="2022-03-03T16:43:00Z">
                    <w:rPr>
                      <w:rFonts w:hint="eastAsia"/>
                      <w:b/>
                      <w:bCs/>
                      <w:color w:val="FF0000"/>
                    </w:rPr>
                  </w:rPrChange>
                </w:rPr>
                <w:delText>三个图分别说明</w:delText>
              </w:r>
            </w:del>
          </w:p>
          <w:p w14:paraId="1D98D321" w14:textId="08E7F0FE" w:rsidR="00993CE7" w:rsidRPr="001E0409" w:rsidDel="00BB01DC" w:rsidRDefault="00993CE7">
            <w:pPr>
              <w:pStyle w:val="a7"/>
              <w:rPr>
                <w:del w:id="3101" w:author="chen siyuan" w:date="2022-02-25T15:29:00Z"/>
                <w:rPrChange w:id="3102" w:author="chen siyuan" w:date="2022-03-03T16:43:00Z">
                  <w:rPr>
                    <w:del w:id="3103" w:author="chen siyuan" w:date="2022-02-25T15:29:00Z"/>
                  </w:rPr>
                </w:rPrChange>
              </w:rPr>
              <w:pPrChange w:id="3104" w:author="chen siyuan" w:date="2022-02-25T15:28:00Z">
                <w:pPr/>
              </w:pPrChange>
            </w:pPr>
          </w:p>
          <w:p w14:paraId="23F87503" w14:textId="330C45DA" w:rsidR="00C4693C" w:rsidRPr="001E0409" w:rsidRDefault="00C37C7D" w:rsidP="00CC1F35">
            <w:pPr>
              <w:spacing w:line="312" w:lineRule="auto"/>
              <w:jc w:val="left"/>
              <w:rPr>
                <w:b/>
                <w:bCs/>
              </w:rPr>
            </w:pPr>
            <w:r w:rsidRPr="001E0409">
              <w:rPr>
                <w:rFonts w:hint="eastAsia"/>
                <w:b/>
                <w:bCs/>
              </w:rPr>
              <w:t>（</w:t>
            </w:r>
            <w:r w:rsidRPr="001E0409">
              <w:rPr>
                <w:b/>
                <w:bCs/>
              </w:rPr>
              <w:t>2</w:t>
            </w:r>
            <w:r w:rsidRPr="001E0409">
              <w:rPr>
                <w:rFonts w:hint="eastAsia"/>
                <w:b/>
                <w:bCs/>
              </w:rPr>
              <w:t>）功能区</w:t>
            </w:r>
            <w:ins w:id="3105" w:author="chen siyuan" w:date="2022-02-25T13:28:00Z">
              <w:r w:rsidR="00374105" w:rsidRPr="001E0409">
                <w:rPr>
                  <w:rFonts w:hint="eastAsia"/>
                  <w:b/>
                  <w:bCs/>
                </w:rPr>
                <w:t>血管</w:t>
              </w:r>
            </w:ins>
            <w:del w:id="3106" w:author="chen siyuan" w:date="2022-02-25T13:28:00Z">
              <w:r w:rsidRPr="001E0409" w:rsidDel="00560052">
                <w:rPr>
                  <w:rFonts w:hint="eastAsia"/>
                  <w:b/>
                  <w:bCs/>
                </w:rPr>
                <w:delText>血管</w:delText>
              </w:r>
            </w:del>
            <w:r w:rsidRPr="001E0409">
              <w:rPr>
                <w:rFonts w:hint="eastAsia"/>
                <w:b/>
                <w:bCs/>
              </w:rPr>
              <w:t>差异</w:t>
            </w:r>
          </w:p>
          <w:p w14:paraId="5F66D15A" w14:textId="20E9A6E0" w:rsidR="00882E8E" w:rsidRPr="001E0409" w:rsidRDefault="00C4693C" w:rsidP="00CC1F35">
            <w:pPr>
              <w:spacing w:line="312" w:lineRule="auto"/>
              <w:ind w:firstLineChars="200" w:firstLine="420"/>
              <w:jc w:val="left"/>
            </w:pPr>
            <w:r w:rsidRPr="001E0409">
              <w:rPr>
                <w:rFonts w:hint="eastAsia"/>
              </w:rPr>
              <w:t>为</w:t>
            </w:r>
            <w:r w:rsidR="00EA0212" w:rsidRPr="001E0409">
              <w:rPr>
                <w:rFonts w:hint="eastAsia"/>
              </w:rPr>
              <w:t>分析不同脑功能区的血管形态差异，我们把重建结果匹配到果蝇标准脑区，</w:t>
            </w:r>
            <w:del w:id="3107" w:author="chen siyuan" w:date="2022-02-25T13:10:00Z">
              <w:r w:rsidR="00EA0212" w:rsidRPr="001E0409" w:rsidDel="00F97394">
                <w:rPr>
                  <w:rFonts w:hint="eastAsia"/>
                </w:rPr>
                <w:delText>如图</w:delText>
              </w:r>
              <w:r w:rsidR="00EA0212" w:rsidRPr="001E0409" w:rsidDel="0061489D">
                <w:delText>24</w:delText>
              </w:r>
              <w:r w:rsidR="00361C55" w:rsidRPr="001E0409" w:rsidDel="00F97394">
                <w:delText>(a)</w:delText>
              </w:r>
              <w:r w:rsidR="00EA0212" w:rsidRPr="001E0409" w:rsidDel="00F97394">
                <w:rPr>
                  <w:rFonts w:hint="eastAsia"/>
                </w:rPr>
                <w:delText>。</w:delText>
              </w:r>
            </w:del>
            <w:r w:rsidR="00361C55" w:rsidRPr="001E0409">
              <w:rPr>
                <w:rFonts w:hint="eastAsia"/>
              </w:rPr>
              <w:t>接着将处于同一个脑区的血管用一种颜色表示，如图</w:t>
            </w:r>
            <w:del w:id="3108" w:author="chen siyuan" w:date="2022-02-25T13:10:00Z">
              <w:r w:rsidR="00361C55" w:rsidRPr="001E0409" w:rsidDel="001E6C0F">
                <w:delText>24</w:delText>
              </w:r>
            </w:del>
            <w:ins w:id="3109" w:author="chen siyuan" w:date="2022-02-25T13:10:00Z">
              <w:r w:rsidR="001E6C0F" w:rsidRPr="001E0409">
                <w:t>1</w:t>
              </w:r>
            </w:ins>
            <w:ins w:id="3110" w:author="chen siyuan" w:date="2022-02-28T22:52:00Z">
              <w:r w:rsidR="006A31B8" w:rsidRPr="001E0409">
                <w:t>5</w:t>
              </w:r>
            </w:ins>
            <w:del w:id="3111" w:author="chen siyuan" w:date="2022-02-25T13:10:00Z">
              <w:r w:rsidR="00361C55" w:rsidRPr="001E0409" w:rsidDel="00F97394">
                <w:delText>(b)</w:delText>
              </w:r>
            </w:del>
            <w:r w:rsidR="007213E8" w:rsidRPr="001E0409">
              <w:rPr>
                <w:rFonts w:hint="eastAsia"/>
              </w:rPr>
              <w:t>。可以观察到</w:t>
            </w:r>
            <w:del w:id="3112" w:author="chen siyuan" w:date="2022-02-25T13:10:00Z">
              <w:r w:rsidR="007213E8" w:rsidRPr="001E0409" w:rsidDel="000C5AD1">
                <w:rPr>
                  <w:rFonts w:hint="eastAsia"/>
                </w:rPr>
                <w:delText>左边</w:delText>
              </w:r>
            </w:del>
            <w:r w:rsidR="007213E8" w:rsidRPr="001E0409">
              <w:rPr>
                <w:rFonts w:hint="eastAsia"/>
              </w:rPr>
              <w:t>髓质区</w:t>
            </w:r>
            <w:ins w:id="3113" w:author="chen siyuan" w:date="2022-02-25T13:11:00Z">
              <w:r w:rsidR="004D4F92" w:rsidRPr="001E0409">
                <w:rPr>
                  <w:rFonts w:hint="eastAsia"/>
                </w:rPr>
                <w:t>（区域</w:t>
              </w:r>
              <w:r w:rsidR="004D4F92" w:rsidRPr="001E0409">
                <w:t>1</w:t>
              </w:r>
              <w:r w:rsidR="001E3A33" w:rsidRPr="001E0409">
                <w:rPr>
                  <w:rFonts w:hint="eastAsia"/>
                </w:rPr>
                <w:t>、</w:t>
              </w:r>
              <w:r w:rsidR="001E3A33" w:rsidRPr="001E0409">
                <w:t>5</w:t>
              </w:r>
            </w:ins>
            <w:ins w:id="3114" w:author="chen siyuan" w:date="2022-02-25T13:17:00Z">
              <w:r w:rsidR="00FC4D0C" w:rsidRPr="001E0409">
                <w:rPr>
                  <w:rFonts w:hint="eastAsia"/>
                </w:rPr>
                <w:t>，图</w:t>
              </w:r>
              <w:r w:rsidR="00FC4D0C" w:rsidRPr="001E0409">
                <w:t>a</w:t>
              </w:r>
            </w:ins>
            <w:ins w:id="3115" w:author="chen siyuan" w:date="2022-02-25T13:31:00Z">
              <w:r w:rsidR="007D1286" w:rsidRPr="001E0409">
                <w:rPr>
                  <w:rFonts w:hint="eastAsia"/>
                </w:rPr>
                <w:t>、</w:t>
              </w:r>
            </w:ins>
            <w:ins w:id="3116" w:author="chen siyuan" w:date="2022-02-25T13:17:00Z">
              <w:r w:rsidR="00FC4D0C" w:rsidRPr="001E0409">
                <w:t>e</w:t>
              </w:r>
            </w:ins>
            <w:ins w:id="3117" w:author="chen siyuan" w:date="2022-02-25T13:11:00Z">
              <w:r w:rsidR="004D4F92" w:rsidRPr="001E0409">
                <w:rPr>
                  <w:rFonts w:hint="eastAsia"/>
                </w:rPr>
                <w:t>）</w:t>
              </w:r>
            </w:ins>
            <w:del w:id="3118" w:author="chen siyuan" w:date="2022-02-25T13:10:00Z">
              <w:r w:rsidR="007213E8" w:rsidRPr="001E0409" w:rsidDel="004D4F92">
                <w:rPr>
                  <w:rFonts w:hint="eastAsia"/>
                </w:rPr>
                <w:delText>域</w:delText>
              </w:r>
              <w:r w:rsidR="003A112E" w:rsidRPr="001E0409" w:rsidDel="004D4F92">
                <w:rPr>
                  <w:rFonts w:hint="eastAsia"/>
                </w:rPr>
                <w:delText>（玫红色）</w:delText>
              </w:r>
            </w:del>
            <w:r w:rsidR="007213E8" w:rsidRPr="001E0409">
              <w:rPr>
                <w:rFonts w:hint="eastAsia"/>
              </w:rPr>
              <w:t>呈现非常明显</w:t>
            </w:r>
            <w:r w:rsidR="0066687C" w:rsidRPr="001E0409">
              <w:rPr>
                <w:rFonts w:hint="eastAsia"/>
              </w:rPr>
              <w:t>、单一</w:t>
            </w:r>
            <w:r w:rsidR="007213E8" w:rsidRPr="001E0409">
              <w:rPr>
                <w:rFonts w:hint="eastAsia"/>
              </w:rPr>
              <w:t>的渗透血管形态</w:t>
            </w:r>
            <w:ins w:id="3119" w:author="chen siyuan" w:date="2022-02-25T13:23:00Z">
              <w:r w:rsidR="00C000B5" w:rsidRPr="001E0409">
                <w:rPr>
                  <w:rFonts w:hint="eastAsia"/>
                </w:rPr>
                <w:t>。</w:t>
              </w:r>
            </w:ins>
            <w:del w:id="3120" w:author="chen siyuan" w:date="2022-02-25T13:23:00Z">
              <w:r w:rsidR="007213E8" w:rsidRPr="001E0409" w:rsidDel="00C000B5">
                <w:rPr>
                  <w:rFonts w:hint="eastAsia"/>
                </w:rPr>
                <w:delText>，而附近</w:delText>
              </w:r>
            </w:del>
            <w:r w:rsidR="007213E8" w:rsidRPr="001E0409">
              <w:rPr>
                <w:rFonts w:hint="eastAsia"/>
              </w:rPr>
              <w:t>更靠近内部的小叶</w:t>
            </w:r>
            <w:ins w:id="3121" w:author="chen siyuan" w:date="2022-02-25T13:12:00Z">
              <w:r w:rsidR="00C8540F" w:rsidRPr="001E0409">
                <w:rPr>
                  <w:rFonts w:hint="eastAsia"/>
                </w:rPr>
                <w:t>区</w:t>
              </w:r>
            </w:ins>
            <w:r w:rsidR="00085715" w:rsidRPr="001E0409">
              <w:rPr>
                <w:rFonts w:hint="eastAsia"/>
              </w:rPr>
              <w:t>（</w:t>
            </w:r>
            <w:del w:id="3122" w:author="chen siyuan" w:date="2022-02-25T13:13:00Z">
              <w:r w:rsidR="00085715" w:rsidRPr="001E0409" w:rsidDel="00C10716">
                <w:rPr>
                  <w:rFonts w:hint="eastAsia"/>
                </w:rPr>
                <w:delText>蓝色</w:delText>
              </w:r>
              <w:r w:rsidR="00C80A90" w:rsidRPr="001E0409" w:rsidDel="00C10716">
                <w:rPr>
                  <w:rFonts w:hint="eastAsia"/>
                  <w:bCs/>
                  <w:rPrChange w:id="3123" w:author="chen siyuan" w:date="2022-03-03T16:43:00Z">
                    <w:rPr>
                      <w:rFonts w:hint="eastAsia"/>
                      <w:b/>
                      <w:bCs/>
                      <w:color w:val="FF0000"/>
                    </w:rPr>
                  </w:rPrChange>
                </w:rPr>
                <w:delText>要指出来</w:delText>
              </w:r>
            </w:del>
            <w:ins w:id="3124" w:author="chen siyuan" w:date="2022-02-25T13:13:00Z">
              <w:r w:rsidR="00C10716" w:rsidRPr="001E0409">
                <w:rPr>
                  <w:rFonts w:hint="eastAsia"/>
                  <w:bCs/>
                  <w:rPrChange w:id="3125" w:author="chen siyuan" w:date="2022-03-03T16:43:00Z">
                    <w:rPr>
                      <w:rFonts w:hint="eastAsia"/>
                      <w:b/>
                      <w:bCs/>
                      <w:color w:val="FF0000"/>
                    </w:rPr>
                  </w:rPrChange>
                </w:rPr>
                <w:t>区域</w:t>
              </w:r>
              <w:r w:rsidR="00C10716" w:rsidRPr="001E0409">
                <w:rPr>
                  <w:bCs/>
                  <w:rPrChange w:id="3126" w:author="chen siyuan" w:date="2022-03-03T16:43:00Z">
                    <w:rPr>
                      <w:b/>
                      <w:bCs/>
                      <w:color w:val="FF0000"/>
                    </w:rPr>
                  </w:rPrChange>
                </w:rPr>
                <w:t>2</w:t>
              </w:r>
            </w:ins>
            <w:ins w:id="3127" w:author="chen siyuan" w:date="2022-02-25T13:14:00Z">
              <w:r w:rsidR="00C10716" w:rsidRPr="001E0409">
                <w:rPr>
                  <w:rFonts w:hint="eastAsia"/>
                  <w:bCs/>
                  <w:rPrChange w:id="3128" w:author="chen siyuan" w:date="2022-03-03T16:43:00Z">
                    <w:rPr>
                      <w:rFonts w:hint="eastAsia"/>
                      <w:b/>
                      <w:bCs/>
                      <w:color w:val="FF0000"/>
                    </w:rPr>
                  </w:rPrChange>
                </w:rPr>
                <w:t>、</w:t>
              </w:r>
              <w:r w:rsidR="00C10716" w:rsidRPr="001E0409">
                <w:rPr>
                  <w:bCs/>
                  <w:rPrChange w:id="3129" w:author="chen siyuan" w:date="2022-03-03T16:43:00Z">
                    <w:rPr>
                      <w:b/>
                      <w:bCs/>
                      <w:color w:val="FF0000"/>
                    </w:rPr>
                  </w:rPrChange>
                </w:rPr>
                <w:t>4</w:t>
              </w:r>
            </w:ins>
            <w:ins w:id="3130" w:author="chen siyuan" w:date="2022-02-25T13:17:00Z">
              <w:r w:rsidR="00FC4D0C" w:rsidRPr="001E0409">
                <w:rPr>
                  <w:rFonts w:hint="eastAsia"/>
                  <w:bCs/>
                </w:rPr>
                <w:t>，图</w:t>
              </w:r>
              <w:r w:rsidR="00FC4D0C" w:rsidRPr="001E0409">
                <w:rPr>
                  <w:bCs/>
                </w:rPr>
                <w:t>b</w:t>
              </w:r>
            </w:ins>
            <w:ins w:id="3131" w:author="chen siyuan" w:date="2022-02-25T13:31:00Z">
              <w:r w:rsidR="007D1286" w:rsidRPr="001E0409">
                <w:rPr>
                  <w:rFonts w:hint="eastAsia"/>
                  <w:bCs/>
                </w:rPr>
                <w:t>、</w:t>
              </w:r>
            </w:ins>
            <w:ins w:id="3132" w:author="chen siyuan" w:date="2022-02-25T13:18:00Z">
              <w:r w:rsidR="00FC4D0C" w:rsidRPr="001E0409">
                <w:rPr>
                  <w:bCs/>
                </w:rPr>
                <w:t>d</w:t>
              </w:r>
            </w:ins>
            <w:r w:rsidR="00085715" w:rsidRPr="001E0409">
              <w:rPr>
                <w:rFonts w:hint="eastAsia"/>
              </w:rPr>
              <w:t>）</w:t>
            </w:r>
            <w:r w:rsidR="007213E8" w:rsidRPr="001E0409">
              <w:rPr>
                <w:rFonts w:hint="eastAsia"/>
              </w:rPr>
              <w:t>的血管</w:t>
            </w:r>
            <w:ins w:id="3133" w:author="chen siyuan" w:date="2022-02-25T13:24:00Z">
              <w:r w:rsidR="00C000B5" w:rsidRPr="001E0409">
                <w:rPr>
                  <w:rFonts w:hint="eastAsia"/>
                </w:rPr>
                <w:t>相</w:t>
              </w:r>
            </w:ins>
            <w:r w:rsidR="007213E8" w:rsidRPr="001E0409">
              <w:rPr>
                <w:rFonts w:hint="eastAsia"/>
              </w:rPr>
              <w:t>比髓质</w:t>
            </w:r>
            <w:ins w:id="3134" w:author="chen siyuan" w:date="2022-02-25T13:24:00Z">
              <w:r w:rsidR="00C000B5" w:rsidRPr="001E0409">
                <w:rPr>
                  <w:rFonts w:hint="eastAsia"/>
                </w:rPr>
                <w:t>稍显</w:t>
              </w:r>
            </w:ins>
            <w:r w:rsidR="007213E8" w:rsidRPr="001E0409">
              <w:rPr>
                <w:rFonts w:hint="eastAsia"/>
              </w:rPr>
              <w:t>杂乱</w:t>
            </w:r>
            <w:del w:id="3135" w:author="chen siyuan" w:date="2022-02-25T13:24:00Z">
              <w:r w:rsidR="007213E8" w:rsidRPr="001E0409" w:rsidDel="00C000B5">
                <w:rPr>
                  <w:rFonts w:hint="eastAsia"/>
                </w:rPr>
                <w:delText>一点</w:delText>
              </w:r>
            </w:del>
            <w:r w:rsidR="007213E8" w:rsidRPr="001E0409">
              <w:rPr>
                <w:rFonts w:hint="eastAsia"/>
              </w:rPr>
              <w:t>，在方向上更丰富，但总体也是往内部延伸的趋势。</w:t>
            </w:r>
            <w:ins w:id="3136" w:author="chen siyuan" w:date="2022-02-25T13:31:00Z">
              <w:r w:rsidR="00196C43" w:rsidRPr="001E0409">
                <w:rPr>
                  <w:rFonts w:hint="eastAsia"/>
                </w:rPr>
                <w:t>而</w:t>
              </w:r>
            </w:ins>
            <w:ins w:id="3137" w:author="chen siyuan" w:date="2022-02-25T13:24:00Z">
              <w:r w:rsidR="006D6E8C" w:rsidRPr="001E0409">
                <w:rPr>
                  <w:rFonts w:hint="eastAsia"/>
                </w:rPr>
                <w:t>在</w:t>
              </w:r>
            </w:ins>
            <w:del w:id="3138" w:author="chen siyuan" w:date="2022-02-25T13:24:00Z">
              <w:r w:rsidR="00CC1F35" w:rsidRPr="001E0409" w:rsidDel="006D6E8C">
                <w:rPr>
                  <w:rFonts w:hint="eastAsia"/>
                </w:rPr>
                <w:delText>而</w:delText>
              </w:r>
            </w:del>
            <w:del w:id="3139" w:author="chen siyuan" w:date="2022-02-25T13:14:00Z">
              <w:r w:rsidR="00D73E24" w:rsidRPr="001E0409" w:rsidDel="00FC4D0C">
                <w:rPr>
                  <w:rFonts w:hint="eastAsia"/>
                </w:rPr>
                <w:delText>更</w:delText>
              </w:r>
            </w:del>
            <w:ins w:id="3140" w:author="chen siyuan" w:date="2022-02-25T13:14:00Z">
              <w:r w:rsidR="00FC4D0C" w:rsidRPr="001E0409">
                <w:rPr>
                  <w:rFonts w:hint="eastAsia"/>
                </w:rPr>
                <w:t>最</w:t>
              </w:r>
            </w:ins>
            <w:r w:rsidR="00CC1F35" w:rsidRPr="001E0409">
              <w:rPr>
                <w:rFonts w:hint="eastAsia"/>
              </w:rPr>
              <w:t>中间的</w:t>
            </w:r>
            <w:del w:id="3141" w:author="chen siyuan" w:date="2022-02-25T13:24:00Z">
              <w:r w:rsidR="00CC1F35" w:rsidRPr="001E0409" w:rsidDel="00C66AB8">
                <w:rPr>
                  <w:rFonts w:hint="eastAsia"/>
                </w:rPr>
                <w:delText>功能区</w:delText>
              </w:r>
            </w:del>
            <w:ins w:id="3142" w:author="chen siyuan" w:date="2022-02-25T13:23:00Z">
              <w:r w:rsidR="007359B9" w:rsidRPr="001E0409">
                <w:rPr>
                  <w:rFonts w:hint="eastAsia"/>
                </w:rPr>
                <w:t>扇形体区</w:t>
              </w:r>
            </w:ins>
            <w:ins w:id="3143" w:author="chen siyuan" w:date="2022-02-25T13:30:00Z">
              <w:r w:rsidR="00906A8D" w:rsidRPr="001E0409">
                <w:rPr>
                  <w:rFonts w:hint="eastAsia"/>
                </w:rPr>
                <w:t>（区域</w:t>
              </w:r>
              <w:r w:rsidR="00906A8D" w:rsidRPr="001E0409">
                <w:t>3</w:t>
              </w:r>
            </w:ins>
            <w:ins w:id="3144" w:author="chen siyuan" w:date="2022-02-25T13:31:00Z">
              <w:r w:rsidR="00906A8D" w:rsidRPr="001E0409">
                <w:rPr>
                  <w:rFonts w:hint="eastAsia"/>
                </w:rPr>
                <w:t>，图</w:t>
              </w:r>
              <w:r w:rsidR="00906A8D" w:rsidRPr="001E0409">
                <w:t>c</w:t>
              </w:r>
              <w:r w:rsidR="00906A8D" w:rsidRPr="001E0409">
                <w:rPr>
                  <w:rFonts w:hint="eastAsia"/>
                </w:rPr>
                <w:t>）</w:t>
              </w:r>
            </w:ins>
            <w:ins w:id="3145" w:author="chen siyuan" w:date="2022-02-25T13:24:00Z">
              <w:r w:rsidR="006D6E8C" w:rsidRPr="001E0409">
                <w:rPr>
                  <w:rFonts w:hint="eastAsia"/>
                </w:rPr>
                <w:t>，</w:t>
              </w:r>
            </w:ins>
            <w:r w:rsidR="00CC1F35" w:rsidRPr="001E0409">
              <w:rPr>
                <w:rFonts w:hint="eastAsia"/>
              </w:rPr>
              <w:t>血管骨架</w:t>
            </w:r>
            <w:del w:id="3146" w:author="chen siyuan" w:date="2022-02-25T13:24:00Z">
              <w:r w:rsidR="00CC1F35" w:rsidRPr="001E0409" w:rsidDel="006D6E8C">
                <w:rPr>
                  <w:rFonts w:hint="eastAsia"/>
                </w:rPr>
                <w:delText>都比较杂乱</w:delText>
              </w:r>
            </w:del>
            <w:ins w:id="3147" w:author="chen siyuan" w:date="2022-02-25T13:24:00Z">
              <w:r w:rsidR="006D6E8C" w:rsidRPr="001E0409">
                <w:rPr>
                  <w:rFonts w:hint="eastAsia"/>
                </w:rPr>
                <w:t>的方向则更</w:t>
              </w:r>
            </w:ins>
            <w:ins w:id="3148" w:author="chen siyuan" w:date="2022-02-25T13:25:00Z">
              <w:r w:rsidR="006D6E8C" w:rsidRPr="001E0409">
                <w:rPr>
                  <w:rFonts w:hint="eastAsia"/>
                </w:rPr>
                <w:t>多样</w:t>
              </w:r>
            </w:ins>
            <w:r w:rsidR="00CC1F35" w:rsidRPr="001E0409">
              <w:rPr>
                <w:rFonts w:hint="eastAsia"/>
              </w:rPr>
              <w:t>。</w:t>
            </w:r>
          </w:p>
          <w:p w14:paraId="5F9D88D0" w14:textId="51902F92" w:rsidR="00B65A1E" w:rsidRPr="001E0409" w:rsidRDefault="00CC1F35" w:rsidP="00CC1F35">
            <w:pPr>
              <w:spacing w:line="312" w:lineRule="auto"/>
              <w:ind w:firstLineChars="200" w:firstLine="420"/>
              <w:jc w:val="left"/>
              <w:rPr>
                <w:ins w:id="3149" w:author="chen siyuan" w:date="2022-02-25T13:25:00Z"/>
              </w:rPr>
            </w:pPr>
            <w:r w:rsidRPr="001E0409">
              <w:rPr>
                <w:rFonts w:hint="eastAsia"/>
              </w:rPr>
              <w:t>这种差异可能是因为</w:t>
            </w:r>
            <w:r w:rsidR="00882E8E" w:rsidRPr="001E0409">
              <w:rPr>
                <w:rFonts w:hint="eastAsia"/>
              </w:rPr>
              <w:t>相比于其他功能区，</w:t>
            </w:r>
            <w:r w:rsidR="005E48CF" w:rsidRPr="001E0409">
              <w:rPr>
                <w:rFonts w:hint="eastAsia"/>
              </w:rPr>
              <w:t>脑髓质就进化而言是较原始的，它</w:t>
            </w:r>
            <w:r w:rsidRPr="001E0409">
              <w:rPr>
                <w:rFonts w:hint="eastAsia"/>
              </w:rPr>
              <w:t>控制所有非意识的日常活动</w:t>
            </w:r>
            <w:r w:rsidR="009C1878" w:rsidRPr="001E0409">
              <w:rPr>
                <w:rFonts w:hint="eastAsia"/>
              </w:rPr>
              <w:t>（</w:t>
            </w:r>
            <w:r w:rsidRPr="001E0409">
              <w:rPr>
                <w:rFonts w:hint="eastAsia"/>
              </w:rPr>
              <w:t>包括：体温的调节、血压、生化均衡和消化功能等</w:t>
            </w:r>
            <w:r w:rsidR="009C1878" w:rsidRPr="001E0409">
              <w:rPr>
                <w:rFonts w:hint="eastAsia"/>
              </w:rPr>
              <w:t>）</w:t>
            </w:r>
            <w:del w:id="3150" w:author="chen siyuan" w:date="2022-02-28T22:53:00Z">
              <w:r w:rsidR="005E48CF" w:rsidRPr="001E0409" w:rsidDel="00177E52">
                <w:rPr>
                  <w:rFonts w:hint="eastAsia"/>
                </w:rPr>
                <w:delText>。</w:delText>
              </w:r>
            </w:del>
            <w:del w:id="3151" w:author="chen siyuan" w:date="2022-02-28T22:58:00Z">
              <w:r w:rsidR="005D177A" w:rsidRPr="001E0409" w:rsidDel="001115B9">
                <w:rPr>
                  <w:rFonts w:hint="eastAsia"/>
                </w:rPr>
                <w:delText>因此</w:delText>
              </w:r>
              <w:r w:rsidR="005E48CF" w:rsidRPr="001E0409" w:rsidDel="001115B9">
                <w:rPr>
                  <w:rFonts w:hint="eastAsia"/>
                </w:rPr>
                <w:delText>可以</w:delText>
              </w:r>
            </w:del>
            <w:ins w:id="3152" w:author="chen siyuan" w:date="2022-02-28T22:58:00Z">
              <w:r w:rsidR="001115B9" w:rsidRPr="001E0409">
                <w:rPr>
                  <w:rFonts w:hint="eastAsia"/>
                </w:rPr>
                <w:t>。</w:t>
              </w:r>
              <w:r w:rsidR="002F3CB2" w:rsidRPr="001E0409">
                <w:rPr>
                  <w:rFonts w:hint="eastAsia"/>
                </w:rPr>
                <w:t>由此</w:t>
              </w:r>
              <w:r w:rsidR="001115B9" w:rsidRPr="001E0409">
                <w:rPr>
                  <w:rFonts w:hint="eastAsia"/>
                </w:rPr>
                <w:t>验证</w:t>
              </w:r>
              <w:r w:rsidR="00BC0232" w:rsidRPr="001E0409">
                <w:rPr>
                  <w:rFonts w:hint="eastAsia"/>
                </w:rPr>
                <w:t>可知</w:t>
              </w:r>
            </w:ins>
            <w:del w:id="3153" w:author="chen siyuan" w:date="2022-02-28T22:58:00Z">
              <w:r w:rsidR="005E48CF" w:rsidRPr="001E0409" w:rsidDel="001115B9">
                <w:rPr>
                  <w:rFonts w:hint="eastAsia"/>
                </w:rPr>
                <w:delText>推测，</w:delText>
              </w:r>
            </w:del>
            <w:r w:rsidR="005E48CF" w:rsidRPr="001E0409">
              <w:rPr>
                <w:rFonts w:hint="eastAsia"/>
              </w:rPr>
              <w:t>脑功能区的不同类型的作用和血管形态之间有着</w:t>
            </w:r>
            <w:r w:rsidR="00CB17DB" w:rsidRPr="001E0409">
              <w:rPr>
                <w:rFonts w:hint="eastAsia"/>
              </w:rPr>
              <w:t>密不可分的关系</w:t>
            </w:r>
            <w:r w:rsidR="005E48CF" w:rsidRPr="001E0409">
              <w:rPr>
                <w:rFonts w:hint="eastAsia"/>
              </w:rPr>
              <w:t>。</w:t>
            </w:r>
          </w:p>
          <w:p w14:paraId="71FE830C" w14:textId="6BED9862" w:rsidR="00C4693C" w:rsidRPr="001E0409" w:rsidDel="00BD27CE" w:rsidRDefault="00C4693C" w:rsidP="00CC1F35">
            <w:pPr>
              <w:spacing w:line="312" w:lineRule="auto"/>
              <w:ind w:firstLineChars="200" w:firstLine="420"/>
              <w:jc w:val="left"/>
              <w:rPr>
                <w:del w:id="3154" w:author="chen siyuan" w:date="2022-02-25T13:27:00Z"/>
              </w:rPr>
            </w:pPr>
          </w:p>
          <w:p w14:paraId="27433731" w14:textId="754EC6C5" w:rsidR="00934887" w:rsidRPr="001E0409" w:rsidRDefault="008D450E">
            <w:pPr>
              <w:keepNext/>
              <w:jc w:val="center"/>
              <w:rPr>
                <w:ins w:id="3155" w:author="chen siyuan" w:date="2022-02-25T11:42:00Z"/>
              </w:rPr>
              <w:pPrChange w:id="3156" w:author="chen siyuan" w:date="2022-02-25T11:44:00Z">
                <w:pPr>
                  <w:keepNext/>
                  <w:jc w:val="left"/>
                </w:pPr>
              </w:pPrChange>
            </w:pPr>
            <w:del w:id="3157" w:author="chen siyuan" w:date="2022-02-25T13:09:00Z">
              <w:r>
                <w:rPr>
                  <w:noProof/>
                  <w:rPrChange w:id="3158" w:author="chen siyuan" w:date="2022-03-03T16:43:00Z">
                    <w:rPr>
                      <w:noProof/>
                    </w:rPr>
                  </w:rPrChange>
                </w:rPr>
                <w:drawing>
                  <wp:inline distT="0" distB="0" distL="0" distR="0" wp14:anchorId="48F95D6F" wp14:editId="1F009B33">
                    <wp:extent cx="2908300" cy="16605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0" cstate="print">
                              <a:extLst>
                                <a:ext uri="{28A0092B-C50C-407E-A947-70E740481C1C}">
                                  <a14:useLocalDpi xmlns:a14="http://schemas.microsoft.com/office/drawing/2010/main" val="0"/>
                                </a:ext>
                              </a:extLst>
                            </a:blip>
                            <a:srcRect l="16170" t="11282" r="21414" b="12308"/>
                            <a:stretch>
                              <a:fillRect/>
                            </a:stretch>
                          </pic:blipFill>
                          <pic:spPr bwMode="auto">
                            <a:xfrm>
                              <a:off x="0" y="0"/>
                              <a:ext cx="2908300" cy="1660525"/>
                            </a:xfrm>
                            <a:prstGeom prst="rect">
                              <a:avLst/>
                            </a:prstGeom>
                            <a:noFill/>
                            <a:ln>
                              <a:noFill/>
                            </a:ln>
                          </pic:spPr>
                        </pic:pic>
                      </a:graphicData>
                    </a:graphic>
                  </wp:inline>
                </w:drawing>
              </w:r>
            </w:del>
            <w:ins w:id="3159" w:author="chen siyuan" w:date="2022-02-25T13:09:00Z">
              <w:r>
                <w:rPr>
                  <w:noProof/>
                  <w:rPrChange w:id="3160" w:author="chen siyuan" w:date="2022-03-03T16:43:00Z">
                    <w:rPr>
                      <w:noProof/>
                    </w:rPr>
                  </w:rPrChange>
                </w:rPr>
                <w:drawing>
                  <wp:inline distT="0" distB="0" distL="0" distR="0" wp14:anchorId="7A6B8CB8" wp14:editId="5CA87368">
                    <wp:extent cx="4959350" cy="233870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1" cstate="print">
                              <a:extLst>
                                <a:ext uri="{28A0092B-C50C-407E-A947-70E740481C1C}">
                                  <a14:useLocalDpi xmlns:a14="http://schemas.microsoft.com/office/drawing/2010/main" val="0"/>
                                </a:ext>
                              </a:extLst>
                            </a:blip>
                            <a:srcRect t="9021"/>
                            <a:stretch>
                              <a:fillRect/>
                            </a:stretch>
                          </pic:blipFill>
                          <pic:spPr bwMode="auto">
                            <a:xfrm>
                              <a:off x="0" y="0"/>
                              <a:ext cx="4959350" cy="2338705"/>
                            </a:xfrm>
                            <a:prstGeom prst="rect">
                              <a:avLst/>
                            </a:prstGeom>
                            <a:noFill/>
                            <a:ln>
                              <a:noFill/>
                            </a:ln>
                          </pic:spPr>
                        </pic:pic>
                      </a:graphicData>
                    </a:graphic>
                  </wp:inline>
                </w:drawing>
              </w:r>
            </w:ins>
            <w:ins w:id="3161" w:author="chen siyuan" w:date="2022-02-25T11:44:00Z">
              <w:r w:rsidR="00DD2ACD" w:rsidRPr="001E0409">
                <w:t xml:space="preserve"> </w:t>
              </w:r>
            </w:ins>
            <w:del w:id="3162" w:author="chen siyuan" w:date="2022-02-25T11:37:00Z">
              <w:r>
                <w:rPr>
                  <w:noProof/>
                  <w:rPrChange w:id="3163" w:author="chen siyuan" w:date="2022-03-03T16:43:00Z">
                    <w:rPr>
                      <w:noProof/>
                    </w:rPr>
                  </w:rPrChange>
                </w:rPr>
                <w:drawing>
                  <wp:inline distT="0" distB="0" distL="0" distR="0" wp14:anchorId="2EC0F688" wp14:editId="43372BD1">
                    <wp:extent cx="3133725" cy="164338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2" cstate="print">
                              <a:extLst>
                                <a:ext uri="{28A0092B-C50C-407E-A947-70E740481C1C}">
                                  <a14:useLocalDpi xmlns:a14="http://schemas.microsoft.com/office/drawing/2010/main" val="0"/>
                                </a:ext>
                              </a:extLst>
                            </a:blip>
                            <a:srcRect l="9248" t="13876" r="6494" b="17224"/>
                            <a:stretch>
                              <a:fillRect/>
                            </a:stretch>
                          </pic:blipFill>
                          <pic:spPr bwMode="auto">
                            <a:xfrm>
                              <a:off x="0" y="0"/>
                              <a:ext cx="3133725" cy="1643380"/>
                            </a:xfrm>
                            <a:prstGeom prst="rect">
                              <a:avLst/>
                            </a:prstGeom>
                            <a:noFill/>
                            <a:ln>
                              <a:noFill/>
                            </a:ln>
                          </pic:spPr>
                        </pic:pic>
                      </a:graphicData>
                    </a:graphic>
                  </wp:inline>
                </w:drawing>
              </w:r>
            </w:del>
          </w:p>
          <w:p w14:paraId="1D766D37" w14:textId="05ADEDEC" w:rsidR="00934887" w:rsidRPr="001E0409" w:rsidRDefault="008D450E" w:rsidP="00C8540F">
            <w:pPr>
              <w:keepNext/>
              <w:jc w:val="center"/>
            </w:pPr>
            <w:commentRangeStart w:id="3164"/>
            <w:r>
              <w:rPr>
                <w:noProof/>
                <w:rPrChange w:id="3165" w:author="chen siyuan" w:date="2022-03-03T16:43:00Z">
                  <w:rPr>
                    <w:noProof/>
                  </w:rPr>
                </w:rPrChange>
              </w:rPr>
              <w:lastRenderedPageBreak/>
              <w:drawing>
                <wp:inline distT="0" distB="0" distL="0" distR="0" wp14:anchorId="116C5B6E" wp14:editId="799FE1FF">
                  <wp:extent cx="1193800" cy="155511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193800" cy="1555115"/>
                          </a:xfrm>
                          <a:prstGeom prst="rect">
                            <a:avLst/>
                          </a:prstGeom>
                          <a:noFill/>
                          <a:ln>
                            <a:noFill/>
                          </a:ln>
                        </pic:spPr>
                      </pic:pic>
                    </a:graphicData>
                  </a:graphic>
                </wp:inline>
              </w:drawing>
            </w:r>
            <w:r>
              <w:rPr>
                <w:noProof/>
                <w:rPrChange w:id="3166" w:author="chen siyuan" w:date="2022-03-03T16:43:00Z">
                  <w:rPr>
                    <w:noProof/>
                  </w:rPr>
                </w:rPrChange>
              </w:rPr>
              <w:drawing>
                <wp:inline distT="0" distB="0" distL="0" distR="0" wp14:anchorId="7CB783E1" wp14:editId="65A0A4C2">
                  <wp:extent cx="937260" cy="134175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937260" cy="1341755"/>
                          </a:xfrm>
                          <a:prstGeom prst="rect">
                            <a:avLst/>
                          </a:prstGeom>
                          <a:noFill/>
                          <a:ln>
                            <a:noFill/>
                          </a:ln>
                        </pic:spPr>
                      </pic:pic>
                    </a:graphicData>
                  </a:graphic>
                </wp:inline>
              </w:drawing>
            </w:r>
            <w:ins w:id="3167" w:author="chen siyuan" w:date="2022-02-25T12:58:00Z">
              <w:r>
                <w:rPr>
                  <w:noProof/>
                  <w:rPrChange w:id="3168" w:author="chen siyuan" w:date="2022-03-03T16:43:00Z">
                    <w:rPr>
                      <w:noProof/>
                    </w:rPr>
                  </w:rPrChange>
                </w:rPr>
                <w:drawing>
                  <wp:inline distT="0" distB="0" distL="0" distR="0" wp14:anchorId="5D37B1EC" wp14:editId="1F2B22B1">
                    <wp:extent cx="1062355" cy="13900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062355" cy="1390015"/>
                            </a:xfrm>
                            <a:prstGeom prst="rect">
                              <a:avLst/>
                            </a:prstGeom>
                            <a:noFill/>
                            <a:ln>
                              <a:noFill/>
                            </a:ln>
                          </pic:spPr>
                        </pic:pic>
                      </a:graphicData>
                    </a:graphic>
                  </wp:inline>
                </w:drawing>
              </w:r>
            </w:ins>
            <w:del w:id="3169" w:author="chen siyuan" w:date="2022-02-25T12:58:00Z">
              <w:r>
                <w:rPr>
                  <w:noProof/>
                  <w:rPrChange w:id="3170" w:author="chen siyuan" w:date="2022-03-03T16:43:00Z">
                    <w:rPr>
                      <w:noProof/>
                    </w:rPr>
                  </w:rPrChange>
                </w:rPr>
                <mc:AlternateContent>
                  <mc:Choice Requires="wps">
                    <w:drawing>
                      <wp:inline distT="0" distB="0" distL="0" distR="0" wp14:anchorId="168570AD" wp14:editId="4ACD9658">
                        <wp:extent cx="1353185" cy="996950"/>
                        <wp:effectExtent l="0" t="0" r="0" b="0"/>
                        <wp:docPr id="2" name="AutoShape 1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53185" cy="996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58A9B5" id="AutoShape 163" o:spid="_x0000_s1026" style="width:106.55pt;height: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" filled="f" stroked="f">
                        <o:lock v:ext="edit" aspectratio="t"/>
                        <w10:anchorlock/>
                      </v:rect>
                    </w:pict>
                  </mc:Fallback>
                </mc:AlternateContent>
              </w:r>
            </w:del>
            <w:del w:id="3171" w:author="chen siyuan" w:date="2022-02-25T13:19:00Z">
              <w:r>
                <w:rPr>
                  <w:noProof/>
                  <w:rPrChange w:id="3172" w:author="chen siyuan" w:date="2022-03-03T16:43:00Z">
                    <w:rPr>
                      <w:noProof/>
                    </w:rPr>
                  </w:rPrChange>
                </w:rPr>
                <mc:AlternateContent>
                  <mc:Choice Requires="wps">
                    <w:drawing>
                      <wp:inline distT="0" distB="0" distL="0" distR="0" wp14:anchorId="75C6939B" wp14:editId="36987F4E">
                        <wp:extent cx="897255" cy="1341755"/>
                        <wp:effectExtent l="0" t="0" r="0" b="0"/>
                        <wp:docPr id="1" name="AutoShape 1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97255" cy="134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1885E5" id="AutoShape 164" o:spid="_x0000_s1026" style="width:70.65pt;height:10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" filled="f" stroked="f">
                        <o:lock v:ext="edit" aspectratio="t"/>
                        <w10:anchorlock/>
                      </v:rect>
                    </w:pict>
                  </mc:Fallback>
                </mc:AlternateContent>
              </w:r>
            </w:del>
            <w:r>
              <w:rPr>
                <w:noProof/>
                <w:rPrChange w:id="3173" w:author="chen siyuan" w:date="2022-03-03T16:43:00Z">
                  <w:rPr>
                    <w:noProof/>
                  </w:rPr>
                </w:rPrChange>
              </w:rPr>
              <w:drawing>
                <wp:inline distT="0" distB="0" distL="0" distR="0" wp14:anchorId="3E257FEA" wp14:editId="18F788DB">
                  <wp:extent cx="831850" cy="123063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831850" cy="1230630"/>
                          </a:xfrm>
                          <a:prstGeom prst="rect">
                            <a:avLst/>
                          </a:prstGeom>
                          <a:noFill/>
                          <a:ln>
                            <a:noFill/>
                          </a:ln>
                        </pic:spPr>
                      </pic:pic>
                    </a:graphicData>
                  </a:graphic>
                </wp:inline>
              </w:drawing>
            </w:r>
            <w:r>
              <w:rPr>
                <w:noProof/>
                <w:rPrChange w:id="3174" w:author="chen siyuan" w:date="2022-03-03T16:43:00Z">
                  <w:rPr>
                    <w:noProof/>
                  </w:rPr>
                </w:rPrChange>
              </w:rPr>
              <w:drawing>
                <wp:inline distT="0" distB="0" distL="0" distR="0" wp14:anchorId="1F11A16D" wp14:editId="19011D43">
                  <wp:extent cx="1050925" cy="147256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7" cstate="print">
                            <a:extLst>
                              <a:ext uri="{28A0092B-C50C-407E-A947-70E740481C1C}">
                                <a14:useLocalDpi xmlns:a14="http://schemas.microsoft.com/office/drawing/2010/main" val="0"/>
                              </a:ext>
                            </a:extLst>
                          </a:blip>
                          <a:srcRect t="5611"/>
                          <a:stretch>
                            <a:fillRect/>
                          </a:stretch>
                        </pic:blipFill>
                        <pic:spPr bwMode="auto">
                          <a:xfrm>
                            <a:off x="0" y="0"/>
                            <a:ext cx="1050925" cy="1472565"/>
                          </a:xfrm>
                          <a:prstGeom prst="rect">
                            <a:avLst/>
                          </a:prstGeom>
                          <a:noFill/>
                          <a:ln>
                            <a:noFill/>
                          </a:ln>
                        </pic:spPr>
                      </pic:pic>
                    </a:graphicData>
                  </a:graphic>
                </wp:inline>
              </w:drawing>
            </w:r>
            <w:commentRangeEnd w:id="3164"/>
            <w:r w:rsidR="00C8540F" w:rsidRPr="001E0409">
              <w:rPr>
                <w:rStyle w:val="ae"/>
              </w:rPr>
              <w:commentReference w:id="3164"/>
            </w:r>
          </w:p>
          <w:p w14:paraId="629CC977" w14:textId="50987846" w:rsidR="0057304B" w:rsidRPr="001E0409" w:rsidRDefault="009D7ED7" w:rsidP="0057304B">
            <w:pPr>
              <w:pStyle w:val="a7"/>
              <w:jc w:val="center"/>
              <w:rPr>
                <w:ins w:id="3175" w:author="chen siyuan" w:date="2022-02-25T13:33:00Z"/>
                <w:rFonts w:ascii="Times New Roman" w:hAnsi="Times New Roman"/>
                <w:rPrChange w:id="3176" w:author="chen siyuan" w:date="2022-03-03T16:43:00Z">
                  <w:rPr>
                    <w:ins w:id="3177" w:author="chen siyuan" w:date="2022-02-25T13:33:00Z"/>
                  </w:rPr>
                </w:rPrChange>
              </w:rPr>
            </w:pPr>
            <w:ins w:id="3178" w:author="chen siyuan" w:date="2022-02-25T13:34:00Z">
              <w:r w:rsidRPr="001E0409">
                <w:rPr>
                  <w:rFonts w:ascii="Times New Roman" w:hAnsi="Times New Roman" w:hint="eastAsia"/>
                </w:rPr>
                <w:t>（</w:t>
              </w:r>
            </w:ins>
            <w:ins w:id="3179" w:author="chen siyuan" w:date="2022-02-25T13:33:00Z">
              <w:r w:rsidR="00D53666" w:rsidRPr="001E0409">
                <w:rPr>
                  <w:rFonts w:ascii="Times New Roman" w:hAnsi="Times New Roman"/>
                  <w:rPrChange w:id="3180" w:author="chen siyuan" w:date="2022-03-03T16:43:00Z">
                    <w:rPr/>
                  </w:rPrChange>
                </w:rPr>
                <w:t>a</w:t>
              </w:r>
            </w:ins>
            <w:ins w:id="3181" w:author="chen siyuan" w:date="2022-02-25T13:34:00Z">
              <w:r w:rsidRPr="001E0409">
                <w:rPr>
                  <w:rFonts w:ascii="Times New Roman" w:hAnsi="Times New Roman" w:hint="eastAsia"/>
                </w:rPr>
                <w:t>）</w:t>
              </w:r>
            </w:ins>
            <w:ins w:id="3182" w:author="chen siyuan" w:date="2022-02-25T13:33:00Z">
              <w:r w:rsidR="00D53666" w:rsidRPr="001E0409">
                <w:rPr>
                  <w:rFonts w:ascii="Times New Roman" w:hAnsi="Times New Roman"/>
                  <w:rPrChange w:id="3183" w:author="chen siyuan" w:date="2022-03-03T16:43:00Z">
                    <w:rPr/>
                  </w:rPrChange>
                </w:rPr>
                <w:t xml:space="preserve"> </w:t>
              </w:r>
            </w:ins>
            <w:ins w:id="3184" w:author="chen siyuan" w:date="2022-02-25T13:40:00Z">
              <w:r w:rsidR="00B8041D" w:rsidRPr="001E0409">
                <w:rPr>
                  <w:rFonts w:ascii="Times New Roman" w:hAnsi="Times New Roman"/>
                </w:rPr>
                <w:t xml:space="preserve"> </w:t>
              </w:r>
              <w:r w:rsidR="002F42CB" w:rsidRPr="001E0409">
                <w:rPr>
                  <w:rFonts w:ascii="Times New Roman" w:hAnsi="Times New Roman"/>
                </w:rPr>
                <w:t xml:space="preserve">  </w:t>
              </w:r>
              <w:r w:rsidR="00B8041D" w:rsidRPr="001E0409">
                <w:rPr>
                  <w:rFonts w:ascii="Times New Roman" w:hAnsi="Times New Roman"/>
                </w:rPr>
                <w:t xml:space="preserve">     </w:t>
              </w:r>
            </w:ins>
            <w:ins w:id="3185" w:author="chen siyuan" w:date="2022-02-25T13:41:00Z">
              <w:r w:rsidR="00375762" w:rsidRPr="001E0409">
                <w:rPr>
                  <w:rFonts w:ascii="Times New Roman" w:hAnsi="Times New Roman"/>
                </w:rPr>
                <w:t xml:space="preserve">  </w:t>
              </w:r>
            </w:ins>
            <w:ins w:id="3186" w:author="chen siyuan" w:date="2022-02-25T13:34:00Z">
              <w:r w:rsidRPr="001E0409">
                <w:rPr>
                  <w:rFonts w:ascii="Times New Roman" w:hAnsi="Times New Roman" w:hint="eastAsia"/>
                </w:rPr>
                <w:t>（</w:t>
              </w:r>
            </w:ins>
            <w:ins w:id="3187" w:author="chen siyuan" w:date="2022-02-25T13:33:00Z">
              <w:r w:rsidR="00D53666" w:rsidRPr="001E0409">
                <w:rPr>
                  <w:rFonts w:ascii="Times New Roman" w:hAnsi="Times New Roman"/>
                  <w:rPrChange w:id="3188" w:author="chen siyuan" w:date="2022-03-03T16:43:00Z">
                    <w:rPr/>
                  </w:rPrChange>
                </w:rPr>
                <w:t>b</w:t>
              </w:r>
            </w:ins>
            <w:ins w:id="3189" w:author="chen siyuan" w:date="2022-02-25T13:34:00Z">
              <w:r w:rsidRPr="001E0409">
                <w:rPr>
                  <w:rFonts w:ascii="Times New Roman" w:hAnsi="Times New Roman" w:hint="eastAsia"/>
                </w:rPr>
                <w:t>）</w:t>
              </w:r>
            </w:ins>
            <w:ins w:id="3190" w:author="chen siyuan" w:date="2022-02-25T13:40:00Z">
              <w:r w:rsidR="00B8041D" w:rsidRPr="001E0409">
                <w:rPr>
                  <w:rFonts w:ascii="Times New Roman" w:hAnsi="Times New Roman"/>
                </w:rPr>
                <w:t xml:space="preserve">     </w:t>
              </w:r>
            </w:ins>
            <w:ins w:id="3191" w:author="chen siyuan" w:date="2022-02-25T13:41:00Z">
              <w:r w:rsidR="00375762" w:rsidRPr="001E0409">
                <w:rPr>
                  <w:rFonts w:ascii="Times New Roman" w:hAnsi="Times New Roman"/>
                </w:rPr>
                <w:t xml:space="preserve"> </w:t>
              </w:r>
            </w:ins>
            <w:ins w:id="3192" w:author="chen siyuan" w:date="2022-02-25T13:40:00Z">
              <w:r w:rsidR="00B8041D" w:rsidRPr="001E0409">
                <w:rPr>
                  <w:rFonts w:ascii="Times New Roman" w:hAnsi="Times New Roman"/>
                </w:rPr>
                <w:t xml:space="preserve">    </w:t>
              </w:r>
            </w:ins>
            <w:ins w:id="3193" w:author="chen siyuan" w:date="2022-02-25T13:33:00Z">
              <w:r w:rsidR="00D53666" w:rsidRPr="001E0409">
                <w:rPr>
                  <w:rFonts w:ascii="Times New Roman" w:hAnsi="Times New Roman"/>
                  <w:rPrChange w:id="3194" w:author="chen siyuan" w:date="2022-03-03T16:43:00Z">
                    <w:rPr/>
                  </w:rPrChange>
                </w:rPr>
                <w:t xml:space="preserve"> </w:t>
              </w:r>
            </w:ins>
            <w:ins w:id="3195" w:author="chen siyuan" w:date="2022-02-25T13:34:00Z">
              <w:r w:rsidRPr="001E0409">
                <w:rPr>
                  <w:rFonts w:ascii="Times New Roman" w:hAnsi="Times New Roman" w:hint="eastAsia"/>
                </w:rPr>
                <w:t>（</w:t>
              </w:r>
            </w:ins>
            <w:ins w:id="3196" w:author="chen siyuan" w:date="2022-02-25T13:33:00Z">
              <w:r w:rsidR="00D53666" w:rsidRPr="001E0409">
                <w:rPr>
                  <w:rFonts w:ascii="Times New Roman" w:hAnsi="Times New Roman"/>
                  <w:rPrChange w:id="3197" w:author="chen siyuan" w:date="2022-03-03T16:43:00Z">
                    <w:rPr/>
                  </w:rPrChange>
                </w:rPr>
                <w:t>c</w:t>
              </w:r>
            </w:ins>
            <w:ins w:id="3198" w:author="chen siyuan" w:date="2022-02-25T13:34:00Z">
              <w:r w:rsidRPr="001E0409">
                <w:rPr>
                  <w:rFonts w:ascii="Times New Roman" w:hAnsi="Times New Roman" w:hint="eastAsia"/>
                </w:rPr>
                <w:t>）</w:t>
              </w:r>
            </w:ins>
            <w:ins w:id="3199" w:author="chen siyuan" w:date="2022-02-25T13:40:00Z">
              <w:r w:rsidR="00B8041D" w:rsidRPr="001E0409">
                <w:rPr>
                  <w:rFonts w:ascii="Times New Roman" w:hAnsi="Times New Roman"/>
                </w:rPr>
                <w:t xml:space="preserve">         </w:t>
              </w:r>
            </w:ins>
            <w:ins w:id="3200" w:author="chen siyuan" w:date="2022-02-25T13:41:00Z">
              <w:r w:rsidR="00375762" w:rsidRPr="001E0409">
                <w:rPr>
                  <w:rFonts w:ascii="Times New Roman" w:hAnsi="Times New Roman"/>
                </w:rPr>
                <w:t xml:space="preserve"> </w:t>
              </w:r>
            </w:ins>
            <w:ins w:id="3201" w:author="chen siyuan" w:date="2022-02-25T13:33:00Z">
              <w:r w:rsidR="00D53666" w:rsidRPr="001E0409">
                <w:rPr>
                  <w:rFonts w:ascii="Times New Roman" w:hAnsi="Times New Roman"/>
                  <w:rPrChange w:id="3202" w:author="chen siyuan" w:date="2022-03-03T16:43:00Z">
                    <w:rPr/>
                  </w:rPrChange>
                </w:rPr>
                <w:t xml:space="preserve"> </w:t>
              </w:r>
            </w:ins>
            <w:ins w:id="3203" w:author="chen siyuan" w:date="2022-02-25T13:34:00Z">
              <w:r w:rsidRPr="001E0409">
                <w:rPr>
                  <w:rFonts w:ascii="Times New Roman" w:hAnsi="Times New Roman" w:hint="eastAsia"/>
                </w:rPr>
                <w:t>（</w:t>
              </w:r>
            </w:ins>
            <w:ins w:id="3204" w:author="chen siyuan" w:date="2022-02-25T13:33:00Z">
              <w:r w:rsidR="00D53666" w:rsidRPr="001E0409">
                <w:rPr>
                  <w:rFonts w:ascii="Times New Roman" w:hAnsi="Times New Roman"/>
                  <w:rPrChange w:id="3205" w:author="chen siyuan" w:date="2022-03-03T16:43:00Z">
                    <w:rPr/>
                  </w:rPrChange>
                </w:rPr>
                <w:t>d</w:t>
              </w:r>
            </w:ins>
            <w:ins w:id="3206" w:author="chen siyuan" w:date="2022-02-25T13:34:00Z">
              <w:r w:rsidRPr="001E0409">
                <w:rPr>
                  <w:rFonts w:ascii="Times New Roman" w:hAnsi="Times New Roman" w:hint="eastAsia"/>
                </w:rPr>
                <w:t>）</w:t>
              </w:r>
            </w:ins>
            <w:ins w:id="3207" w:author="chen siyuan" w:date="2022-02-25T13:33:00Z">
              <w:r w:rsidR="00D53666" w:rsidRPr="001E0409">
                <w:rPr>
                  <w:rFonts w:ascii="Times New Roman" w:hAnsi="Times New Roman"/>
                  <w:rPrChange w:id="3208" w:author="chen siyuan" w:date="2022-03-03T16:43:00Z">
                    <w:rPr/>
                  </w:rPrChange>
                </w:rPr>
                <w:t xml:space="preserve"> </w:t>
              </w:r>
            </w:ins>
            <w:ins w:id="3209" w:author="chen siyuan" w:date="2022-02-25T13:40:00Z">
              <w:r w:rsidR="00B8041D" w:rsidRPr="001E0409">
                <w:rPr>
                  <w:rFonts w:ascii="Times New Roman" w:hAnsi="Times New Roman"/>
                </w:rPr>
                <w:t xml:space="preserve">  </w:t>
              </w:r>
            </w:ins>
            <w:ins w:id="3210" w:author="chen siyuan" w:date="2022-02-25T13:41:00Z">
              <w:r w:rsidR="00375762" w:rsidRPr="001E0409">
                <w:rPr>
                  <w:rFonts w:ascii="Times New Roman" w:hAnsi="Times New Roman"/>
                </w:rPr>
                <w:t xml:space="preserve"> </w:t>
              </w:r>
            </w:ins>
            <w:ins w:id="3211" w:author="chen siyuan" w:date="2022-02-25T13:40:00Z">
              <w:r w:rsidR="00B8041D" w:rsidRPr="001E0409">
                <w:rPr>
                  <w:rFonts w:ascii="Times New Roman" w:hAnsi="Times New Roman"/>
                </w:rPr>
                <w:t xml:space="preserve">       </w:t>
              </w:r>
            </w:ins>
            <w:ins w:id="3212" w:author="chen siyuan" w:date="2022-02-25T13:34:00Z">
              <w:r w:rsidRPr="001E0409">
                <w:rPr>
                  <w:rFonts w:ascii="Times New Roman" w:hAnsi="Times New Roman" w:hint="eastAsia"/>
                </w:rPr>
                <w:t>（</w:t>
              </w:r>
            </w:ins>
            <w:ins w:id="3213" w:author="chen siyuan" w:date="2022-02-25T13:33:00Z">
              <w:r w:rsidR="00D53666" w:rsidRPr="001E0409">
                <w:rPr>
                  <w:rFonts w:ascii="Times New Roman" w:hAnsi="Times New Roman"/>
                  <w:rPrChange w:id="3214" w:author="chen siyuan" w:date="2022-03-03T16:43:00Z">
                    <w:rPr/>
                  </w:rPrChange>
                </w:rPr>
                <w:t>e</w:t>
              </w:r>
            </w:ins>
            <w:ins w:id="3215" w:author="chen siyuan" w:date="2022-02-25T13:34:00Z">
              <w:r w:rsidRPr="001E0409">
                <w:rPr>
                  <w:rFonts w:ascii="Times New Roman" w:hAnsi="Times New Roman" w:hint="eastAsia"/>
                </w:rPr>
                <w:t>）</w:t>
              </w:r>
            </w:ins>
          </w:p>
          <w:p w14:paraId="73C547DF" w14:textId="610E51B2" w:rsidR="00713F99" w:rsidRPr="001E0409" w:rsidDel="002B127B" w:rsidRDefault="0057304B">
            <w:pPr>
              <w:pStyle w:val="a7"/>
              <w:jc w:val="center"/>
              <w:rPr>
                <w:del w:id="3216" w:author="chen siyuan" w:date="2022-02-25T11:44:00Z"/>
                <w:rFonts w:ascii="Times New Roman" w:hAnsi="Times New Roman"/>
              </w:rPr>
            </w:pPr>
            <w:ins w:id="3217" w:author="chen siyuan" w:date="2022-02-25T13:33:00Z">
              <w:r w:rsidRPr="001E0409">
                <w:rPr>
                  <w:rFonts w:ascii="Times New Roman" w:hAnsi="Times New Roman"/>
                  <w:rPrChange w:id="3218" w:author="chen siyuan" w:date="2022-03-03T16:43:00Z">
                    <w:rPr/>
                  </w:rPrChange>
                </w:rPr>
                <w:t>图</w:t>
              </w:r>
              <w:r w:rsidRPr="001E0409">
                <w:rPr>
                  <w:rFonts w:ascii="Times New Roman" w:hAnsi="Times New Roman"/>
                  <w:rPrChange w:id="3219" w:author="chen siyuan" w:date="2022-03-03T16:43:00Z">
                    <w:rPr/>
                  </w:rPrChange>
                </w:rPr>
                <w:t xml:space="preserve"> </w:t>
              </w:r>
            </w:ins>
            <w:ins w:id="3220" w:author="chen siyuan" w:date="2022-02-28T22:52:00Z">
              <w:r w:rsidR="001B31C6" w:rsidRPr="001E0409">
                <w:rPr>
                  <w:rFonts w:ascii="Times New Roman" w:hAnsi="Times New Roman"/>
                  <w:rPrChange w:id="3221" w:author="chen siyuan" w:date="2022-03-03T16:43:00Z">
                    <w:rPr/>
                  </w:rPrChange>
                </w:rPr>
                <w:t>15.</w:t>
              </w:r>
            </w:ins>
            <w:ins w:id="3222" w:author="chen siyuan" w:date="2022-02-25T13:33:00Z">
              <w:r w:rsidRPr="001E0409">
                <w:rPr>
                  <w:rFonts w:ascii="Times New Roman" w:hAnsi="Times New Roman"/>
                  <w:rPrChange w:id="3223" w:author="chen siyuan" w:date="2022-03-03T16:43:00Z">
                    <w:rPr/>
                  </w:rPrChange>
                </w:rPr>
                <w:t xml:space="preserve"> </w:t>
              </w:r>
              <w:r w:rsidRPr="001E0409">
                <w:rPr>
                  <w:rFonts w:ascii="Times New Roman" w:hAnsi="Times New Roman" w:hint="eastAsia"/>
                  <w:rPrChange w:id="3224" w:author="chen siyuan" w:date="2022-03-03T16:43:00Z">
                    <w:rPr>
                      <w:rFonts w:hint="eastAsia"/>
                    </w:rPr>
                  </w:rPrChange>
                </w:rPr>
                <w:t>各功能区血管可视化。</w:t>
              </w:r>
            </w:ins>
            <w:del w:id="3225" w:author="chen siyuan" w:date="2022-02-25T11:44:00Z">
              <w:r w:rsidR="00713F99" w:rsidRPr="001E0409" w:rsidDel="007F6DC6">
                <w:rPr>
                  <w:rFonts w:ascii="Times New Roman" w:hAnsi="Times New Roman"/>
                  <w:rPrChange w:id="3226" w:author="chen siyuan" w:date="2022-03-03T16:43:00Z">
                    <w:rPr/>
                  </w:rPrChange>
                </w:rPr>
                <w:delText>(b)</w:delText>
              </w:r>
            </w:del>
          </w:p>
          <w:p w14:paraId="5F342408" w14:textId="7868B828" w:rsidR="006F3C87" w:rsidRPr="001E0409" w:rsidDel="00934887" w:rsidRDefault="006F3C87">
            <w:pPr>
              <w:pStyle w:val="a7"/>
              <w:jc w:val="center"/>
              <w:rPr>
                <w:del w:id="3227" w:author="chen siyuan" w:date="2022-02-25T11:43:00Z"/>
                <w:rFonts w:ascii="Times New Roman" w:hAnsi="Times New Roman"/>
              </w:rPr>
            </w:pPr>
            <w:del w:id="3228" w:author="chen siyuan" w:date="2022-02-25T11:43:00Z">
              <w:r w:rsidRPr="001E0409" w:rsidDel="00934887">
                <w:rPr>
                  <w:rFonts w:ascii="Times New Roman" w:hAnsi="Times New Roman"/>
                  <w:rPrChange w:id="3229" w:author="chen siyuan" w:date="2022-03-03T16:43:00Z">
                    <w:rPr/>
                  </w:rPrChange>
                </w:rPr>
                <w:delText>图</w:delText>
              </w:r>
              <w:r w:rsidRPr="001E0409" w:rsidDel="00934887">
                <w:rPr>
                  <w:rFonts w:ascii="Times New Roman" w:hAnsi="Times New Roman"/>
                  <w:rPrChange w:id="3230" w:author="chen siyuan" w:date="2022-03-03T16:43:00Z">
                    <w:rPr/>
                  </w:rPrChange>
                </w:rPr>
                <w:delText xml:space="preserve"> </w:delText>
              </w:r>
              <w:r w:rsidRPr="001E0409" w:rsidDel="00934887">
                <w:rPr>
                  <w:rFonts w:ascii="Times New Roman" w:hAnsi="Times New Roman"/>
                  <w:rPrChange w:id="3231" w:author="chen siyuan" w:date="2022-03-03T16:43:00Z">
                    <w:rPr/>
                  </w:rPrChange>
                </w:rPr>
                <w:fldChar w:fldCharType="begin"/>
              </w:r>
              <w:r w:rsidRPr="001E0409" w:rsidDel="00934887">
                <w:rPr>
                  <w:rFonts w:ascii="Times New Roman" w:hAnsi="Times New Roman"/>
                  <w:rPrChange w:id="3232" w:author="chen siyuan" w:date="2022-03-03T16:43:00Z">
                    <w:rPr/>
                  </w:rPrChange>
                </w:rPr>
                <w:delInstrText xml:space="preserve"> SEQ </w:delInstrText>
              </w:r>
              <w:r w:rsidRPr="001E0409" w:rsidDel="00934887">
                <w:rPr>
                  <w:rFonts w:ascii="Times New Roman" w:hAnsi="Times New Roman"/>
                  <w:rPrChange w:id="3233" w:author="chen siyuan" w:date="2022-03-03T16:43:00Z">
                    <w:rPr/>
                  </w:rPrChange>
                </w:rPr>
                <w:delInstrText>图</w:delInstrText>
              </w:r>
              <w:r w:rsidRPr="001E0409" w:rsidDel="00934887">
                <w:rPr>
                  <w:rFonts w:ascii="Times New Roman" w:hAnsi="Times New Roman"/>
                  <w:rPrChange w:id="3234" w:author="chen siyuan" w:date="2022-03-03T16:43:00Z">
                    <w:rPr/>
                  </w:rPrChange>
                </w:rPr>
                <w:delInstrText xml:space="preserve"> \* ARABIC </w:delInstrText>
              </w:r>
              <w:r w:rsidRPr="001E0409" w:rsidDel="00934887">
                <w:rPr>
                  <w:rFonts w:ascii="Times New Roman" w:hAnsi="Times New Roman"/>
                  <w:rPrChange w:id="3235" w:author="chen siyuan" w:date="2022-03-03T16:43:00Z">
                    <w:rPr/>
                  </w:rPrChange>
                </w:rPr>
                <w:fldChar w:fldCharType="separate"/>
              </w:r>
              <w:r w:rsidR="00E620B7" w:rsidRPr="001E0409" w:rsidDel="00934887">
                <w:rPr>
                  <w:rFonts w:ascii="Times New Roman" w:hAnsi="Times New Roman"/>
                  <w:noProof/>
                  <w:rPrChange w:id="3236" w:author="chen siyuan" w:date="2022-03-03T16:43:00Z">
                    <w:rPr>
                      <w:noProof/>
                    </w:rPr>
                  </w:rPrChange>
                </w:rPr>
                <w:delText>24</w:delText>
              </w:r>
              <w:r w:rsidRPr="001E0409" w:rsidDel="00934887">
                <w:rPr>
                  <w:rFonts w:ascii="Times New Roman" w:hAnsi="Times New Roman"/>
                  <w:rPrChange w:id="3237" w:author="chen siyuan" w:date="2022-03-03T16:43:00Z">
                    <w:rPr/>
                  </w:rPrChange>
                </w:rPr>
                <w:fldChar w:fldCharType="end"/>
              </w:r>
            </w:del>
            <w:del w:id="3238" w:author="chen siyuan" w:date="2022-02-25T11:42:00Z">
              <w:r w:rsidRPr="001E0409" w:rsidDel="00934887">
                <w:rPr>
                  <w:rFonts w:ascii="Times New Roman" w:hAnsi="Times New Roman"/>
                  <w:rPrChange w:id="3239" w:author="chen siyuan" w:date="2022-03-03T16:43:00Z">
                    <w:rPr/>
                  </w:rPrChange>
                </w:rPr>
                <w:delText xml:space="preserve"> </w:delText>
              </w:r>
              <w:r w:rsidRPr="001E0409" w:rsidDel="00934887">
                <w:rPr>
                  <w:rFonts w:ascii="Times New Roman" w:hAnsi="Times New Roman" w:hint="eastAsia"/>
                  <w:rPrChange w:id="3240" w:author="chen siyuan" w:date="2022-03-03T16:43:00Z">
                    <w:rPr>
                      <w:rFonts w:hint="eastAsia"/>
                    </w:rPr>
                  </w:rPrChange>
                </w:rPr>
                <w:delText>各功能区血管可视化。不同区域的血管形态存在差异</w:delText>
              </w:r>
            </w:del>
            <w:del w:id="3241" w:author="chen siyuan" w:date="2022-02-25T11:43:00Z">
              <w:r w:rsidR="006B572D" w:rsidRPr="001E0409" w:rsidDel="00934887">
                <w:rPr>
                  <w:rFonts w:ascii="Times New Roman" w:hAnsi="Times New Roman" w:hint="eastAsia"/>
                  <w:rPrChange w:id="3242" w:author="chen siyuan" w:date="2022-03-03T16:43:00Z">
                    <w:rPr>
                      <w:rFonts w:hint="eastAsia"/>
                    </w:rPr>
                  </w:rPrChange>
                </w:rPr>
                <w:delText>。</w:delText>
              </w:r>
            </w:del>
          </w:p>
          <w:p w14:paraId="7FDF58DF" w14:textId="711D60A0" w:rsidR="0047507A" w:rsidRPr="001E0409" w:rsidDel="002E4BBE" w:rsidRDefault="0047507A">
            <w:pPr>
              <w:pStyle w:val="a7"/>
              <w:jc w:val="center"/>
              <w:rPr>
                <w:del w:id="3243" w:author="chen siyuan" w:date="2022-02-25T13:28:00Z"/>
                <w:rPrChange w:id="3244" w:author="chen siyuan" w:date="2022-03-03T16:43:00Z">
                  <w:rPr>
                    <w:del w:id="3245" w:author="chen siyuan" w:date="2022-02-25T13:28:00Z"/>
                  </w:rPr>
                </w:rPrChange>
              </w:rPr>
              <w:pPrChange w:id="3246" w:author="chen siyuan" w:date="2022-02-28T23:30:00Z">
                <w:pPr/>
              </w:pPrChange>
            </w:pPr>
          </w:p>
          <w:p w14:paraId="6FC42CC3" w14:textId="2A04C294" w:rsidR="000B4813" w:rsidRPr="001E0409" w:rsidDel="00BD27CE" w:rsidRDefault="000B4813">
            <w:pPr>
              <w:pStyle w:val="a7"/>
              <w:jc w:val="center"/>
              <w:rPr>
                <w:del w:id="3247" w:author="chen siyuan" w:date="2022-02-25T13:28:00Z"/>
                <w:b/>
                <w:bCs/>
                <w:rPrChange w:id="3248" w:author="chen siyuan" w:date="2022-03-03T16:43:00Z">
                  <w:rPr>
                    <w:del w:id="3249" w:author="chen siyuan" w:date="2022-02-25T13:28:00Z"/>
                    <w:b/>
                    <w:bCs/>
                  </w:rPr>
                </w:rPrChange>
              </w:rPr>
              <w:pPrChange w:id="3250" w:author="chen siyuan" w:date="2022-02-28T23:30:00Z">
                <w:pPr>
                  <w:spacing w:line="312" w:lineRule="auto"/>
                  <w:jc w:val="left"/>
                </w:pPr>
              </w:pPrChange>
            </w:pPr>
            <w:del w:id="3251" w:author="chen siyuan" w:date="2022-02-25T13:28:00Z">
              <w:r w:rsidRPr="001E0409" w:rsidDel="002E4BBE">
                <w:rPr>
                  <w:rFonts w:hint="eastAsia"/>
                  <w:b/>
                  <w:bCs/>
                  <w:rPrChange w:id="3252" w:author="chen siyuan" w:date="2022-03-03T16:43:00Z">
                    <w:rPr>
                      <w:rFonts w:hint="eastAsia"/>
                      <w:b/>
                      <w:bCs/>
                    </w:rPr>
                  </w:rPrChange>
                </w:rPr>
                <w:delText>（</w:delText>
              </w:r>
              <w:r w:rsidR="0047507A" w:rsidRPr="001E0409" w:rsidDel="002E4BBE">
                <w:rPr>
                  <w:b/>
                  <w:bCs/>
                  <w:rPrChange w:id="3253" w:author="chen siyuan" w:date="2022-03-03T16:43:00Z">
                    <w:rPr>
                      <w:b/>
                      <w:bCs/>
                    </w:rPr>
                  </w:rPrChange>
                </w:rPr>
                <w:delText>3</w:delText>
              </w:r>
              <w:r w:rsidRPr="001E0409" w:rsidDel="002E4BBE">
                <w:rPr>
                  <w:rFonts w:hint="eastAsia"/>
                  <w:b/>
                  <w:bCs/>
                  <w:rPrChange w:id="3254" w:author="chen siyuan" w:date="2022-03-03T16:43:00Z">
                    <w:rPr>
                      <w:rFonts w:hint="eastAsia"/>
                      <w:b/>
                      <w:bCs/>
                    </w:rPr>
                  </w:rPrChange>
                </w:rPr>
                <w:delText>）</w:delText>
              </w:r>
              <w:r w:rsidRPr="001E0409" w:rsidDel="00BD27CE">
                <w:rPr>
                  <w:rFonts w:hint="eastAsia"/>
                  <w:b/>
                  <w:bCs/>
                  <w:rPrChange w:id="3255" w:author="chen siyuan" w:date="2022-03-03T16:43:00Z">
                    <w:rPr>
                      <w:rFonts w:hint="eastAsia"/>
                      <w:b/>
                      <w:bCs/>
                    </w:rPr>
                  </w:rPrChange>
                </w:rPr>
                <w:delText>脑血管行走</w:delText>
              </w:r>
              <w:r w:rsidR="00C80A90" w:rsidRPr="001E0409" w:rsidDel="00BD27CE">
                <w:rPr>
                  <w:b/>
                  <w:bCs/>
                  <w:rPrChange w:id="3256" w:author="chen siyuan" w:date="2022-03-03T16:43:00Z">
                    <w:rPr>
                      <w:b/>
                      <w:bCs/>
                    </w:rPr>
                  </w:rPrChange>
                </w:rPr>
                <w:delText xml:space="preserve"> </w:delText>
              </w:r>
              <w:r w:rsidR="00C80A90" w:rsidRPr="001E0409" w:rsidDel="00BD27CE">
                <w:rPr>
                  <w:rFonts w:hint="eastAsia"/>
                  <w:b/>
                  <w:bCs/>
                  <w:rPrChange w:id="3257" w:author="chen siyuan" w:date="2022-03-03T16:43:00Z">
                    <w:rPr>
                      <w:rFonts w:hint="eastAsia"/>
                      <w:b/>
                      <w:bCs/>
                      <w:color w:val="FF0000"/>
                    </w:rPr>
                  </w:rPrChange>
                </w:rPr>
                <w:delText>这个换种表现形式</w:delText>
              </w:r>
            </w:del>
          </w:p>
          <w:p w14:paraId="4A025A5F" w14:textId="6D4B3549" w:rsidR="00993CE7" w:rsidRPr="001E0409" w:rsidDel="00BD27CE" w:rsidRDefault="00993CE7">
            <w:pPr>
              <w:pStyle w:val="a7"/>
              <w:jc w:val="center"/>
              <w:rPr>
                <w:del w:id="3258" w:author="chen siyuan" w:date="2022-02-25T13:28:00Z"/>
                <w:rPrChange w:id="3259" w:author="chen siyuan" w:date="2022-03-03T16:43:00Z">
                  <w:rPr>
                    <w:del w:id="3260" w:author="chen siyuan" w:date="2022-02-25T13:28:00Z"/>
                  </w:rPr>
                </w:rPrChange>
              </w:rPr>
              <w:pPrChange w:id="3261" w:author="chen siyuan" w:date="2022-02-28T23:30:00Z">
                <w:pPr>
                  <w:spacing w:line="312" w:lineRule="auto"/>
                  <w:ind w:firstLineChars="200" w:firstLine="420"/>
                  <w:jc w:val="left"/>
                </w:pPr>
              </w:pPrChange>
            </w:pPr>
            <w:del w:id="3262" w:author="chen siyuan" w:date="2022-02-25T13:28:00Z">
              <w:r w:rsidRPr="001E0409" w:rsidDel="00BD27CE">
                <w:rPr>
                  <w:rFonts w:hint="eastAsia"/>
                  <w:rPrChange w:id="3263" w:author="chen siyuan" w:date="2022-03-03T16:43:00Z">
                    <w:rPr>
                      <w:rFonts w:hint="eastAsia"/>
                    </w:rPr>
                  </w:rPrChange>
                </w:rPr>
                <w:delText>脑血管走行及血供部位不仅是神经内科医生进行脑血管病定位的基础，也是神经介入医生准确实施介入治疗的前提</w:delText>
              </w:r>
              <w:r w:rsidR="00220FA5" w:rsidRPr="001E0409" w:rsidDel="00BD27CE">
                <w:rPr>
                  <w:rPrChange w:id="3264" w:author="chen siyuan" w:date="2022-03-03T16:43:00Z">
                    <w:rPr/>
                  </w:rPrChange>
                </w:rPr>
                <w:delText>[37]</w:delText>
              </w:r>
              <w:r w:rsidRPr="001E0409" w:rsidDel="00BD27CE">
                <w:rPr>
                  <w:rFonts w:hint="eastAsia"/>
                  <w:rPrChange w:id="3265" w:author="chen siyuan" w:date="2022-03-03T16:43:00Z">
                    <w:rPr>
                      <w:rFonts w:hint="eastAsia"/>
                    </w:rPr>
                  </w:rPrChange>
                </w:rPr>
                <w:delText>。</w:delText>
              </w:r>
              <w:r w:rsidR="00220FA5" w:rsidRPr="001E0409" w:rsidDel="00BD27CE">
                <w:rPr>
                  <w:rFonts w:hint="eastAsia"/>
                  <w:rPrChange w:id="3266" w:author="chen siyuan" w:date="2022-03-03T16:43:00Z">
                    <w:rPr>
                      <w:rFonts w:hint="eastAsia"/>
                    </w:rPr>
                  </w:rPrChange>
                </w:rPr>
                <w:delText>因此，能够可视化脑血管的行走轨迹非常利于</w:delText>
              </w:r>
              <w:r w:rsidR="0047507A" w:rsidRPr="001E0409" w:rsidDel="00BD27CE">
                <w:rPr>
                  <w:rFonts w:hint="eastAsia"/>
                  <w:rPrChange w:id="3267" w:author="chen siyuan" w:date="2022-03-03T16:43:00Z">
                    <w:rPr>
                      <w:rFonts w:hint="eastAsia"/>
                    </w:rPr>
                  </w:rPrChange>
                </w:rPr>
                <w:delText>血管疾病的医学研究。</w:delText>
              </w:r>
              <w:r w:rsidRPr="001E0409" w:rsidDel="00BD27CE">
                <w:rPr>
                  <w:rFonts w:hint="eastAsia"/>
                  <w:rPrChange w:id="3268" w:author="chen siyuan" w:date="2022-03-03T16:43:00Z">
                    <w:rPr>
                      <w:rFonts w:hint="eastAsia"/>
                    </w:rPr>
                  </w:rPrChange>
                </w:rPr>
                <w:delText>为此，</w:delText>
              </w:r>
              <w:r w:rsidR="0047507A" w:rsidRPr="001E0409" w:rsidDel="00BD27CE">
                <w:rPr>
                  <w:rFonts w:hint="eastAsia"/>
                  <w:rPrChange w:id="3269" w:author="chen siyuan" w:date="2022-03-03T16:43:00Z">
                    <w:rPr>
                      <w:rFonts w:hint="eastAsia"/>
                    </w:rPr>
                  </w:rPrChange>
                </w:rPr>
                <w:delText>本课题</w:delText>
              </w:r>
              <w:r w:rsidR="006B572D" w:rsidRPr="001E0409" w:rsidDel="00BD27CE">
                <w:rPr>
                  <w:rFonts w:hint="eastAsia"/>
                  <w:rPrChange w:id="3270" w:author="chen siyuan" w:date="2022-03-03T16:43:00Z">
                    <w:rPr>
                      <w:rFonts w:hint="eastAsia"/>
                    </w:rPr>
                  </w:rPrChange>
                </w:rPr>
                <w:delText>用视频的形式将果蝇完整脑的血管行走轨迹展示出来，希望有利于相关医学研究（见附件）。</w:delText>
              </w:r>
            </w:del>
          </w:p>
          <w:p w14:paraId="65AC5B43" w14:textId="1A6AEEBB" w:rsidR="00CB19A6" w:rsidRPr="001E0409" w:rsidDel="00BD27CE" w:rsidRDefault="008D450E">
            <w:pPr>
              <w:pStyle w:val="a7"/>
              <w:jc w:val="center"/>
              <w:rPr>
                <w:del w:id="3271" w:author="chen siyuan" w:date="2022-02-25T13:28:00Z"/>
                <w:rPrChange w:id="3272" w:author="chen siyuan" w:date="2022-03-03T16:43:00Z">
                  <w:rPr>
                    <w:del w:id="3273" w:author="chen siyuan" w:date="2022-02-25T13:28:00Z"/>
                  </w:rPr>
                </w:rPrChange>
              </w:rPr>
              <w:pPrChange w:id="3274" w:author="chen siyuan" w:date="2022-02-28T23:30:00Z">
                <w:pPr>
                  <w:keepNext/>
                  <w:spacing w:line="312" w:lineRule="auto"/>
                  <w:jc w:val="center"/>
                </w:pPr>
              </w:pPrChange>
            </w:pPr>
            <w:del w:id="3275" w:author="chen siyuan" w:date="2022-02-25T13:28:00Z">
              <w:r>
                <w:rPr>
                  <w:noProof/>
                  <w:rPrChange w:id="3276" w:author="chen siyuan" w:date="2022-03-03T16:43:00Z">
                    <w:rPr>
                      <w:noProof/>
                    </w:rPr>
                  </w:rPrChange>
                </w:rPr>
                <w:drawing>
                  <wp:inline distT="0" distB="0" distL="0" distR="0" wp14:anchorId="73ABBB6D" wp14:editId="427B975F">
                    <wp:extent cx="2985135" cy="1498600"/>
                    <wp:effectExtent l="0" t="0" r="0" b="0"/>
                    <wp:docPr id="1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85135" cy="1498600"/>
                            </a:xfrm>
                            <a:prstGeom prst="rect">
                              <a:avLst/>
                            </a:prstGeom>
                            <a:noFill/>
                            <a:ln>
                              <a:noFill/>
                            </a:ln>
                          </pic:spPr>
                        </pic:pic>
                      </a:graphicData>
                    </a:graphic>
                  </wp:inline>
                </w:drawing>
              </w:r>
            </w:del>
          </w:p>
          <w:p w14:paraId="5BC50A9F" w14:textId="004BD6D9" w:rsidR="00934887" w:rsidRPr="001E0409" w:rsidRDefault="00CB19A6">
            <w:pPr>
              <w:pStyle w:val="a7"/>
              <w:jc w:val="center"/>
              <w:rPr>
                <w:rFonts w:ascii="Times New Roman" w:hAnsi="Times New Roman"/>
                <w:rPrChange w:id="3277" w:author="chen siyuan" w:date="2022-03-03T16:43:00Z">
                  <w:rPr/>
                </w:rPrChange>
              </w:rPr>
            </w:pPr>
            <w:del w:id="3278" w:author="chen siyuan" w:date="2022-02-25T13:28:00Z">
              <w:r w:rsidRPr="001E0409" w:rsidDel="00BD27CE">
                <w:rPr>
                  <w:rFonts w:ascii="Times New Roman" w:hAnsi="Times New Roman"/>
                  <w:rPrChange w:id="3279" w:author="chen siyuan" w:date="2022-03-03T16:43:00Z">
                    <w:rPr/>
                  </w:rPrChange>
                </w:rPr>
                <w:delText>图</w:delText>
              </w:r>
              <w:r w:rsidRPr="001E0409" w:rsidDel="00BD27CE">
                <w:rPr>
                  <w:rFonts w:ascii="Times New Roman" w:hAnsi="Times New Roman"/>
                  <w:rPrChange w:id="3280" w:author="chen siyuan" w:date="2022-03-03T16:43:00Z">
                    <w:rPr/>
                  </w:rPrChange>
                </w:rPr>
                <w:delText xml:space="preserve"> </w:delText>
              </w:r>
              <w:r w:rsidRPr="001E0409" w:rsidDel="00BD27CE">
                <w:rPr>
                  <w:rFonts w:ascii="Times New Roman" w:hAnsi="Times New Roman"/>
                  <w:rPrChange w:id="3281" w:author="chen siyuan" w:date="2022-03-03T16:43:00Z">
                    <w:rPr/>
                  </w:rPrChange>
                </w:rPr>
                <w:fldChar w:fldCharType="begin"/>
              </w:r>
              <w:r w:rsidRPr="001E0409" w:rsidDel="00BD27CE">
                <w:rPr>
                  <w:rFonts w:ascii="Times New Roman" w:hAnsi="Times New Roman"/>
                  <w:rPrChange w:id="3282" w:author="chen siyuan" w:date="2022-03-03T16:43:00Z">
                    <w:rPr/>
                  </w:rPrChange>
                </w:rPr>
                <w:delInstrText xml:space="preserve"> SEQ </w:delInstrText>
              </w:r>
              <w:r w:rsidRPr="001E0409" w:rsidDel="00BD27CE">
                <w:rPr>
                  <w:rFonts w:ascii="Times New Roman" w:hAnsi="Times New Roman"/>
                  <w:rPrChange w:id="3283" w:author="chen siyuan" w:date="2022-03-03T16:43:00Z">
                    <w:rPr/>
                  </w:rPrChange>
                </w:rPr>
                <w:delInstrText>图</w:delInstrText>
              </w:r>
              <w:r w:rsidRPr="001E0409" w:rsidDel="00BD27CE">
                <w:rPr>
                  <w:rFonts w:ascii="Times New Roman" w:hAnsi="Times New Roman"/>
                  <w:rPrChange w:id="3284" w:author="chen siyuan" w:date="2022-03-03T16:43:00Z">
                    <w:rPr/>
                  </w:rPrChange>
                </w:rPr>
                <w:delInstrText xml:space="preserve"> \* ARABIC </w:delInstrText>
              </w:r>
              <w:r w:rsidRPr="001E0409" w:rsidDel="00BD27CE">
                <w:rPr>
                  <w:rFonts w:ascii="Times New Roman" w:hAnsi="Times New Roman"/>
                  <w:rPrChange w:id="3285" w:author="chen siyuan" w:date="2022-03-03T16:43:00Z">
                    <w:rPr/>
                  </w:rPrChange>
                </w:rPr>
                <w:fldChar w:fldCharType="separate"/>
              </w:r>
              <w:r w:rsidR="00E620B7" w:rsidRPr="001E0409" w:rsidDel="00BD27CE">
                <w:rPr>
                  <w:rFonts w:ascii="Times New Roman" w:hAnsi="Times New Roman"/>
                  <w:rPrChange w:id="3286" w:author="chen siyuan" w:date="2022-03-03T16:43:00Z">
                    <w:rPr>
                      <w:noProof/>
                    </w:rPr>
                  </w:rPrChange>
                </w:rPr>
                <w:delText>25</w:delText>
              </w:r>
              <w:r w:rsidRPr="001E0409" w:rsidDel="00BD27CE">
                <w:rPr>
                  <w:rFonts w:ascii="Times New Roman" w:hAnsi="Times New Roman"/>
                  <w:rPrChange w:id="3287" w:author="chen siyuan" w:date="2022-03-03T16:43:00Z">
                    <w:rPr/>
                  </w:rPrChange>
                </w:rPr>
                <w:fldChar w:fldCharType="end"/>
              </w:r>
              <w:r w:rsidRPr="001E0409" w:rsidDel="00BD27CE">
                <w:rPr>
                  <w:rFonts w:ascii="Times New Roman" w:hAnsi="Times New Roman"/>
                  <w:rPrChange w:id="3288" w:author="chen siyuan" w:date="2022-03-03T16:43:00Z">
                    <w:rPr/>
                  </w:rPrChange>
                </w:rPr>
                <w:delText xml:space="preserve">  </w:delText>
              </w:r>
              <w:r w:rsidRPr="001E0409" w:rsidDel="00BD27CE">
                <w:rPr>
                  <w:rFonts w:ascii="Times New Roman" w:hAnsi="Times New Roman"/>
                  <w:rPrChange w:id="3289" w:author="chen siyuan" w:date="2022-03-03T16:43:00Z">
                    <w:rPr/>
                  </w:rPrChange>
                </w:rPr>
                <w:delText>血管流动轨迹</w:delText>
              </w:r>
              <w:r w:rsidR="006B572D" w:rsidRPr="001E0409" w:rsidDel="00BD27CE">
                <w:rPr>
                  <w:rFonts w:ascii="Times New Roman" w:hAnsi="Times New Roman"/>
                  <w:rPrChange w:id="3290" w:author="chen siyuan" w:date="2022-03-03T16:43:00Z">
                    <w:rPr/>
                  </w:rPrChange>
                </w:rPr>
                <w:delText>示意图</w:delText>
              </w:r>
            </w:del>
          </w:p>
        </w:tc>
      </w:tr>
    </w:tbl>
    <w:p w14:paraId="65A5F3D5" w14:textId="66428704" w:rsidR="0002115B" w:rsidRPr="001E0409" w:rsidRDefault="00F047E7" w:rsidP="0002115B">
      <w:pPr>
        <w:rPr>
          <w:rFonts w:eastAsia="黑体"/>
          <w:bCs/>
          <w:sz w:val="30"/>
          <w:szCs w:val="30"/>
        </w:rPr>
      </w:pPr>
      <w:ins w:id="3291" w:author="chen siyuan" w:date="2022-02-23T11:23:00Z">
        <w:r w:rsidRPr="001E0409">
          <w:rPr>
            <w:rFonts w:eastAsia="黑体"/>
            <w:bCs/>
            <w:sz w:val="30"/>
            <w:szCs w:val="30"/>
          </w:rPr>
          <w:lastRenderedPageBreak/>
          <w:br w:type="page"/>
        </w:r>
      </w:ins>
      <w:r w:rsidR="00637357" w:rsidRPr="001E0409">
        <w:rPr>
          <w:rFonts w:eastAsia="黑体" w:hint="eastAsia"/>
          <w:bCs/>
          <w:sz w:val="30"/>
          <w:szCs w:val="30"/>
        </w:rPr>
        <w:lastRenderedPageBreak/>
        <w:t>三．已取得的与论文研究内容相关的成果</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4"/>
      </w:tblGrid>
      <w:tr w:rsidR="00D36E28" w:rsidRPr="001E0409" w14:paraId="405DB11C" w14:textId="77777777">
        <w:trPr>
          <w:trHeight w:val="5586"/>
        </w:trPr>
        <w:tc>
          <w:tcPr>
            <w:tcW w:w="5000" w:type="pct"/>
          </w:tcPr>
          <w:p w14:paraId="0BA65743" w14:textId="77777777" w:rsidR="0002115B" w:rsidRPr="001E0409" w:rsidRDefault="00637357" w:rsidP="0002115B">
            <w:r w:rsidRPr="001E0409">
              <w:rPr>
                <w:rFonts w:hint="eastAsia"/>
              </w:rPr>
              <w:t>已发表或被接收发表的文章目录或其它相关研究成果。</w:t>
            </w:r>
          </w:p>
          <w:p w14:paraId="2D948FA5" w14:textId="77777777" w:rsidR="00FF53C5" w:rsidRPr="001E0409" w:rsidRDefault="00FF53C5" w:rsidP="0002115B"/>
          <w:p w14:paraId="31C6B041" w14:textId="77777777" w:rsidR="00FF53C5" w:rsidRPr="001E0409" w:rsidRDefault="00FF53C5" w:rsidP="0002115B"/>
          <w:p w14:paraId="2A880CBE" w14:textId="375778EB" w:rsidR="00FF53C5" w:rsidRPr="001E0409" w:rsidRDefault="00FF53C5" w:rsidP="00D56690">
            <w:pPr>
              <w:spacing w:line="312" w:lineRule="auto"/>
              <w:jc w:val="left"/>
            </w:pPr>
          </w:p>
        </w:tc>
      </w:tr>
    </w:tbl>
    <w:p w14:paraId="65606213" w14:textId="77777777" w:rsidR="0002115B" w:rsidRPr="001E0409" w:rsidRDefault="005D1A68" w:rsidP="0002115B">
      <w:pPr>
        <w:rPr>
          <w:rFonts w:eastAsia="黑体"/>
          <w:bCs/>
          <w:sz w:val="30"/>
          <w:szCs w:val="30"/>
        </w:rPr>
      </w:pPr>
      <w:r w:rsidRPr="001E0409">
        <w:rPr>
          <w:rFonts w:eastAsia="黑体" w:hint="eastAsia"/>
          <w:bCs/>
          <w:sz w:val="30"/>
          <w:szCs w:val="30"/>
        </w:rPr>
        <w:t>四</w:t>
      </w:r>
      <w:r w:rsidR="0002115B" w:rsidRPr="001E0409">
        <w:rPr>
          <w:rFonts w:eastAsia="黑体" w:hint="eastAsia"/>
          <w:bCs/>
          <w:sz w:val="30"/>
          <w:szCs w:val="30"/>
        </w:rPr>
        <w:t>．</w:t>
      </w:r>
      <w:r w:rsidR="003D24D7" w:rsidRPr="001E0409">
        <w:rPr>
          <w:rFonts w:eastAsia="黑体" w:hint="eastAsia"/>
          <w:bCs/>
          <w:sz w:val="30"/>
          <w:szCs w:val="30"/>
        </w:rPr>
        <w:t>下一步工作</w:t>
      </w:r>
      <w:r w:rsidR="0002115B" w:rsidRPr="001E0409">
        <w:rPr>
          <w:rFonts w:eastAsia="黑体" w:hint="eastAsia"/>
          <w:bCs/>
          <w:sz w:val="30"/>
          <w:szCs w:val="30"/>
        </w:rPr>
        <w:t>进度安排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48"/>
      </w:tblGrid>
      <w:tr w:rsidR="0002115B" w:rsidRPr="001E0409" w14:paraId="27B6B400" w14:textId="77777777">
        <w:trPr>
          <w:trHeight w:val="5591"/>
        </w:trPr>
        <w:tc>
          <w:tcPr>
            <w:tcW w:w="9648" w:type="dxa"/>
          </w:tcPr>
          <w:p w14:paraId="3D9F6A1D" w14:textId="77777777" w:rsidR="0002115B" w:rsidRPr="001E0409" w:rsidRDefault="003D24D7" w:rsidP="0002115B">
            <w:r w:rsidRPr="001E0409">
              <w:rPr>
                <w:rFonts w:hint="eastAsia"/>
              </w:rPr>
              <w:t>至论文答辩前的学位论文工作安排</w:t>
            </w:r>
          </w:p>
        </w:tc>
      </w:tr>
    </w:tbl>
    <w:p w14:paraId="27243932" w14:textId="77777777" w:rsidR="00C9637A" w:rsidRPr="001E0409" w:rsidRDefault="00C9637A" w:rsidP="00C9637A">
      <w:pPr>
        <w:spacing w:line="400" w:lineRule="exact"/>
        <w:rPr>
          <w:sz w:val="10"/>
          <w:szCs w:val="10"/>
        </w:rPr>
      </w:pPr>
    </w:p>
    <w:p w14:paraId="33B2FACC" w14:textId="77777777" w:rsidR="00421CA1" w:rsidRPr="001E0409" w:rsidRDefault="00C9637A" w:rsidP="00C9637A">
      <w:pPr>
        <w:spacing w:beforeLines="50" w:before="156" w:line="400" w:lineRule="exact"/>
        <w:ind w:firstLineChars="200" w:firstLine="480"/>
        <w:rPr>
          <w:sz w:val="24"/>
          <w:u w:val="single"/>
        </w:rPr>
      </w:pPr>
      <w:r w:rsidRPr="001E0409">
        <w:rPr>
          <w:rFonts w:hint="eastAsia"/>
          <w:sz w:val="24"/>
        </w:rPr>
        <w:t>导师签名：</w:t>
      </w:r>
      <w:r w:rsidRPr="001E0409">
        <w:rPr>
          <w:sz w:val="24"/>
          <w:u w:val="single"/>
        </w:rPr>
        <w:t xml:space="preserve">                       </w:t>
      </w:r>
      <w:r w:rsidR="0095232D" w:rsidRPr="001E0409">
        <w:rPr>
          <w:rFonts w:hint="eastAsia"/>
          <w:sz w:val="24"/>
        </w:rPr>
        <w:t>研究生本人签名：</w:t>
      </w:r>
      <w:r w:rsidR="0095232D" w:rsidRPr="001E0409">
        <w:rPr>
          <w:sz w:val="24"/>
          <w:u w:val="single"/>
        </w:rPr>
        <w:t xml:space="preserve">                 </w:t>
      </w:r>
      <w:r w:rsidRPr="001E0409">
        <w:rPr>
          <w:sz w:val="24"/>
          <w:u w:val="single"/>
        </w:rPr>
        <w:t xml:space="preserve">     </w:t>
      </w:r>
      <w:r w:rsidR="0095232D" w:rsidRPr="001E0409">
        <w:rPr>
          <w:sz w:val="24"/>
          <w:u w:val="single"/>
        </w:rPr>
        <w:t xml:space="preserve">    </w:t>
      </w:r>
    </w:p>
    <w:p w14:paraId="744C3075" w14:textId="77777777" w:rsidR="0095232D" w:rsidRPr="00D36E28" w:rsidRDefault="0095232D" w:rsidP="0095232D">
      <w:pPr>
        <w:spacing w:line="400" w:lineRule="exact"/>
        <w:rPr>
          <w:sz w:val="24"/>
        </w:rPr>
      </w:pPr>
      <w:r w:rsidRPr="001E0409">
        <w:rPr>
          <w:sz w:val="24"/>
        </w:rPr>
        <w:t xml:space="preserve">                                                        </w:t>
      </w:r>
      <w:r w:rsidRPr="001E0409">
        <w:rPr>
          <w:rFonts w:hint="eastAsia"/>
          <w:sz w:val="24"/>
        </w:rPr>
        <w:t>年</w:t>
      </w:r>
      <w:r w:rsidRPr="001E0409">
        <w:rPr>
          <w:sz w:val="24"/>
        </w:rPr>
        <w:t xml:space="preserve">       </w:t>
      </w:r>
      <w:r w:rsidRPr="001E0409">
        <w:rPr>
          <w:rFonts w:hint="eastAsia"/>
          <w:sz w:val="24"/>
        </w:rPr>
        <w:t>月</w:t>
      </w:r>
      <w:r w:rsidRPr="001E0409">
        <w:rPr>
          <w:sz w:val="24"/>
        </w:rPr>
        <w:t xml:space="preserve">       </w:t>
      </w:r>
      <w:r w:rsidRPr="001E0409">
        <w:rPr>
          <w:rFonts w:hint="eastAsia"/>
          <w:sz w:val="24"/>
        </w:rPr>
        <w:t>日</w:t>
      </w:r>
    </w:p>
    <w:sectPr w:rsidR="0095232D" w:rsidRPr="00D36E28" w:rsidSect="0002115B">
      <w:footerReference w:type="even" r:id="rId221"/>
      <w:footerReference w:type="default" r:id="rId222"/>
      <w:pgSz w:w="11906" w:h="16838" w:code="9"/>
      <w:pgMar w:top="1440" w:right="1134" w:bottom="1440" w:left="1134"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164" w:author="chen siyuan" w:date="2022-02-25T13:12:00Z" w:initials="cs">
    <w:p w14:paraId="774C8A86" w14:textId="4E6B37B5" w:rsidR="006B2594" w:rsidRDefault="006B2594">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74C8A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35432" w16cex:dateUtc="2022-02-25T05: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4C8A86" w16cid:durableId="25C3543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B5CACB" w14:textId="77777777" w:rsidR="00932130" w:rsidRDefault="00932130">
      <w:r>
        <w:separator/>
      </w:r>
    </w:p>
  </w:endnote>
  <w:endnote w:type="continuationSeparator" w:id="0">
    <w:p w14:paraId="5A5143BA" w14:textId="77777777" w:rsidR="00932130" w:rsidRDefault="00932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ABDA7E" w14:textId="54E7CB97" w:rsidR="006B2594" w:rsidRDefault="006B2594" w:rsidP="00975FC6">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1</w:t>
    </w:r>
    <w:r>
      <w:rPr>
        <w:rStyle w:val="a4"/>
      </w:rPr>
      <w:fldChar w:fldCharType="end"/>
    </w:r>
  </w:p>
  <w:p w14:paraId="0FE9E333" w14:textId="77777777" w:rsidR="006B2594" w:rsidRDefault="006B2594">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48758" w14:textId="5D870EFB" w:rsidR="006B2594" w:rsidRDefault="006B2594" w:rsidP="00975FC6">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8D450E">
      <w:rPr>
        <w:rStyle w:val="a4"/>
        <w:noProof/>
      </w:rPr>
      <w:t>4</w:t>
    </w:r>
    <w:r>
      <w:rPr>
        <w:rStyle w:val="a4"/>
      </w:rPr>
      <w:fldChar w:fldCharType="end"/>
    </w:r>
  </w:p>
  <w:p w14:paraId="5158FB7B" w14:textId="77777777" w:rsidR="006B2594" w:rsidRDefault="006B259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E6358D" w14:textId="77777777" w:rsidR="00932130" w:rsidRDefault="00932130">
      <w:r>
        <w:separator/>
      </w:r>
    </w:p>
  </w:footnote>
  <w:footnote w:type="continuationSeparator" w:id="0">
    <w:p w14:paraId="3E786D3E" w14:textId="77777777" w:rsidR="00932130" w:rsidRDefault="009321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56E82"/>
    <w:multiLevelType w:val="hybridMultilevel"/>
    <w:tmpl w:val="5ECE9C72"/>
    <w:lvl w:ilvl="0" w:tplc="04090019">
      <w:start w:val="1"/>
      <w:numFmt w:val="lowerLetter"/>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 w15:restartNumberingAfterBreak="0">
    <w:nsid w:val="04B70CB4"/>
    <w:multiLevelType w:val="hybridMultilevel"/>
    <w:tmpl w:val="5FCEFE04"/>
    <w:lvl w:ilvl="0" w:tplc="0C38079C">
      <w:start w:val="1"/>
      <w:numFmt w:val="lowerLetter"/>
      <w:lvlText w:val="%1."/>
      <w:lvlJc w:val="left"/>
      <w:pPr>
        <w:ind w:left="782" w:hanging="360"/>
      </w:pPr>
      <w:rPr>
        <w:rFonts w:hint="default"/>
        <w:b/>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 w15:restartNumberingAfterBreak="0">
    <w:nsid w:val="06EB22D3"/>
    <w:multiLevelType w:val="hybridMultilevel"/>
    <w:tmpl w:val="72FA55FC"/>
    <w:lvl w:ilvl="0" w:tplc="CB58A746">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85D7EFF"/>
    <w:multiLevelType w:val="hybridMultilevel"/>
    <w:tmpl w:val="A4AE1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8D1774"/>
    <w:multiLevelType w:val="hybridMultilevel"/>
    <w:tmpl w:val="EFE4C82C"/>
    <w:lvl w:ilvl="0" w:tplc="07B62C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8C7E83"/>
    <w:multiLevelType w:val="hybridMultilevel"/>
    <w:tmpl w:val="D1EABD1A"/>
    <w:lvl w:ilvl="0" w:tplc="1C903E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FBF3C60"/>
    <w:multiLevelType w:val="multilevel"/>
    <w:tmpl w:val="D9C6009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62D7579"/>
    <w:multiLevelType w:val="hybridMultilevel"/>
    <w:tmpl w:val="701E8E20"/>
    <w:lvl w:ilvl="0" w:tplc="6040F1D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3179F5"/>
    <w:multiLevelType w:val="hybridMultilevel"/>
    <w:tmpl w:val="BD68E3BE"/>
    <w:lvl w:ilvl="0" w:tplc="47E6DA4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17890618"/>
    <w:multiLevelType w:val="multilevel"/>
    <w:tmpl w:val="E726350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E955EA1"/>
    <w:multiLevelType w:val="hybridMultilevel"/>
    <w:tmpl w:val="5454AFBA"/>
    <w:lvl w:ilvl="0" w:tplc="6C905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0E49E3"/>
    <w:multiLevelType w:val="hybridMultilevel"/>
    <w:tmpl w:val="7A78E13C"/>
    <w:lvl w:ilvl="0" w:tplc="CB58A74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7A76D21"/>
    <w:multiLevelType w:val="hybridMultilevel"/>
    <w:tmpl w:val="D65AB74E"/>
    <w:lvl w:ilvl="0" w:tplc="B0067972">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B290D35"/>
    <w:multiLevelType w:val="hybridMultilevel"/>
    <w:tmpl w:val="8E142A3C"/>
    <w:lvl w:ilvl="0" w:tplc="04090019">
      <w:start w:val="1"/>
      <w:numFmt w:val="lowerLetter"/>
      <w:lvlText w:val="%1)"/>
      <w:lvlJc w:val="left"/>
      <w:pPr>
        <w:ind w:left="840" w:hanging="420"/>
      </w:pPr>
    </w:lvl>
    <w:lvl w:ilvl="1" w:tplc="0409001B">
      <w:start w:val="1"/>
      <w:numFmt w:val="lowerRoman"/>
      <w:lvlText w:val="%2."/>
      <w:lvlJc w:val="right"/>
      <w:pPr>
        <w:ind w:left="1265"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C3041D0"/>
    <w:multiLevelType w:val="hybridMultilevel"/>
    <w:tmpl w:val="0DFA8024"/>
    <w:lvl w:ilvl="0" w:tplc="CB58A746">
      <w:start w:val="1"/>
      <w:numFmt w:val="bullet"/>
      <w:lvlText w:val=""/>
      <w:lvlJc w:val="left"/>
      <w:pPr>
        <w:ind w:left="426" w:hanging="420"/>
      </w:pPr>
      <w:rPr>
        <w:rFonts w:ascii="Wingdings" w:hAnsi="Wingdings" w:hint="default"/>
      </w:rPr>
    </w:lvl>
    <w:lvl w:ilvl="1" w:tplc="FFFFFFFF" w:tentative="1">
      <w:start w:val="1"/>
      <w:numFmt w:val="bullet"/>
      <w:lvlText w:val=""/>
      <w:lvlJc w:val="left"/>
      <w:pPr>
        <w:ind w:left="846" w:hanging="420"/>
      </w:pPr>
      <w:rPr>
        <w:rFonts w:ascii="Wingdings" w:hAnsi="Wingdings" w:hint="default"/>
      </w:rPr>
    </w:lvl>
    <w:lvl w:ilvl="2" w:tplc="FFFFFFFF" w:tentative="1">
      <w:start w:val="1"/>
      <w:numFmt w:val="bullet"/>
      <w:lvlText w:val=""/>
      <w:lvlJc w:val="left"/>
      <w:pPr>
        <w:ind w:left="1266" w:hanging="420"/>
      </w:pPr>
      <w:rPr>
        <w:rFonts w:ascii="Wingdings" w:hAnsi="Wingdings" w:hint="default"/>
      </w:rPr>
    </w:lvl>
    <w:lvl w:ilvl="3" w:tplc="FFFFFFFF" w:tentative="1">
      <w:start w:val="1"/>
      <w:numFmt w:val="bullet"/>
      <w:lvlText w:val=""/>
      <w:lvlJc w:val="left"/>
      <w:pPr>
        <w:ind w:left="1686" w:hanging="420"/>
      </w:pPr>
      <w:rPr>
        <w:rFonts w:ascii="Wingdings" w:hAnsi="Wingdings" w:hint="default"/>
      </w:rPr>
    </w:lvl>
    <w:lvl w:ilvl="4" w:tplc="FFFFFFFF" w:tentative="1">
      <w:start w:val="1"/>
      <w:numFmt w:val="bullet"/>
      <w:lvlText w:val=""/>
      <w:lvlJc w:val="left"/>
      <w:pPr>
        <w:ind w:left="2106" w:hanging="420"/>
      </w:pPr>
      <w:rPr>
        <w:rFonts w:ascii="Wingdings" w:hAnsi="Wingdings" w:hint="default"/>
      </w:rPr>
    </w:lvl>
    <w:lvl w:ilvl="5" w:tplc="FFFFFFFF" w:tentative="1">
      <w:start w:val="1"/>
      <w:numFmt w:val="bullet"/>
      <w:lvlText w:val=""/>
      <w:lvlJc w:val="left"/>
      <w:pPr>
        <w:ind w:left="2526" w:hanging="420"/>
      </w:pPr>
      <w:rPr>
        <w:rFonts w:ascii="Wingdings" w:hAnsi="Wingdings" w:hint="default"/>
      </w:rPr>
    </w:lvl>
    <w:lvl w:ilvl="6" w:tplc="FFFFFFFF" w:tentative="1">
      <w:start w:val="1"/>
      <w:numFmt w:val="bullet"/>
      <w:lvlText w:val=""/>
      <w:lvlJc w:val="left"/>
      <w:pPr>
        <w:ind w:left="2946" w:hanging="420"/>
      </w:pPr>
      <w:rPr>
        <w:rFonts w:ascii="Wingdings" w:hAnsi="Wingdings" w:hint="default"/>
      </w:rPr>
    </w:lvl>
    <w:lvl w:ilvl="7" w:tplc="FFFFFFFF" w:tentative="1">
      <w:start w:val="1"/>
      <w:numFmt w:val="bullet"/>
      <w:lvlText w:val=""/>
      <w:lvlJc w:val="left"/>
      <w:pPr>
        <w:ind w:left="3366" w:hanging="420"/>
      </w:pPr>
      <w:rPr>
        <w:rFonts w:ascii="Wingdings" w:hAnsi="Wingdings" w:hint="default"/>
      </w:rPr>
    </w:lvl>
    <w:lvl w:ilvl="8" w:tplc="FFFFFFFF" w:tentative="1">
      <w:start w:val="1"/>
      <w:numFmt w:val="bullet"/>
      <w:lvlText w:val=""/>
      <w:lvlJc w:val="left"/>
      <w:pPr>
        <w:ind w:left="3786" w:hanging="420"/>
      </w:pPr>
      <w:rPr>
        <w:rFonts w:ascii="Wingdings" w:hAnsi="Wingdings" w:hint="default"/>
      </w:rPr>
    </w:lvl>
  </w:abstractNum>
  <w:abstractNum w:abstractNumId="15" w15:restartNumberingAfterBreak="0">
    <w:nsid w:val="3DDA0F1F"/>
    <w:multiLevelType w:val="hybridMultilevel"/>
    <w:tmpl w:val="7EDAD484"/>
    <w:lvl w:ilvl="0" w:tplc="8DC0733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4CD213F"/>
    <w:multiLevelType w:val="hybridMultilevel"/>
    <w:tmpl w:val="C27A5482"/>
    <w:lvl w:ilvl="0" w:tplc="19761AB4">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CD5F8E"/>
    <w:multiLevelType w:val="hybridMultilevel"/>
    <w:tmpl w:val="3DB4B4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1765BCC"/>
    <w:multiLevelType w:val="hybridMultilevel"/>
    <w:tmpl w:val="0B3C50C4"/>
    <w:lvl w:ilvl="0" w:tplc="4DC856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ACC0CC5"/>
    <w:multiLevelType w:val="hybridMultilevel"/>
    <w:tmpl w:val="2E9C81C4"/>
    <w:lvl w:ilvl="0" w:tplc="992A506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5F5D3A97"/>
    <w:multiLevelType w:val="hybridMultilevel"/>
    <w:tmpl w:val="B776D8D4"/>
    <w:lvl w:ilvl="0" w:tplc="53D20A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747103"/>
    <w:multiLevelType w:val="hybridMultilevel"/>
    <w:tmpl w:val="57249B40"/>
    <w:lvl w:ilvl="0" w:tplc="BBC86878">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9470CA6"/>
    <w:multiLevelType w:val="hybridMultilevel"/>
    <w:tmpl w:val="D2B6173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3" w15:restartNumberingAfterBreak="0">
    <w:nsid w:val="789B2A00"/>
    <w:multiLevelType w:val="hybridMultilevel"/>
    <w:tmpl w:val="078A8A2A"/>
    <w:lvl w:ilvl="0" w:tplc="2A58F2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A759F2"/>
    <w:multiLevelType w:val="hybridMultilevel"/>
    <w:tmpl w:val="E4308FD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20"/>
  </w:num>
  <w:num w:numId="3">
    <w:abstractNumId w:val="24"/>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8"/>
  </w:num>
  <w:num w:numId="7">
    <w:abstractNumId w:val="17"/>
  </w:num>
  <w:num w:numId="8">
    <w:abstractNumId w:val="13"/>
  </w:num>
  <w:num w:numId="9">
    <w:abstractNumId w:val="19"/>
  </w:num>
  <w:num w:numId="10">
    <w:abstractNumId w:val="0"/>
  </w:num>
  <w:num w:numId="11">
    <w:abstractNumId w:val="1"/>
  </w:num>
  <w:num w:numId="12">
    <w:abstractNumId w:val="14"/>
  </w:num>
  <w:num w:numId="13">
    <w:abstractNumId w:val="2"/>
  </w:num>
  <w:num w:numId="14">
    <w:abstractNumId w:val="18"/>
  </w:num>
  <w:num w:numId="15">
    <w:abstractNumId w:val="15"/>
  </w:num>
  <w:num w:numId="16">
    <w:abstractNumId w:val="7"/>
  </w:num>
  <w:num w:numId="17">
    <w:abstractNumId w:val="16"/>
  </w:num>
  <w:num w:numId="18">
    <w:abstractNumId w:val="21"/>
  </w:num>
  <w:num w:numId="19">
    <w:abstractNumId w:val="10"/>
  </w:num>
  <w:num w:numId="20">
    <w:abstractNumId w:val="4"/>
  </w:num>
  <w:num w:numId="21">
    <w:abstractNumId w:val="23"/>
  </w:num>
  <w:num w:numId="22">
    <w:abstractNumId w:val="6"/>
  </w:num>
  <w:num w:numId="23">
    <w:abstractNumId w:val="3"/>
  </w:num>
  <w:num w:numId="24">
    <w:abstractNumId w:val="11"/>
  </w:num>
  <w:num w:numId="25">
    <w:abstractNumId w:val="9"/>
  </w:num>
  <w:num w:numId="2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en siyuan">
    <w15:presenceInfo w15:providerId="Windows Live" w15:userId="9518777cd61a934c"/>
  </w15:person>
  <w15:person w15:author="cxjustc">
    <w15:presenceInfo w15:providerId="Windows Live" w15:userId="fa1a6e84bca0bbef"/>
  </w15:person>
  <w15:person w15:author="Li Zhili">
    <w15:presenceInfo w15:providerId="Windows Live" w15:userId="325f162c329b3c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7"/>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C8E"/>
    <w:rsid w:val="00000DB8"/>
    <w:rsid w:val="00001072"/>
    <w:rsid w:val="00002016"/>
    <w:rsid w:val="000023BB"/>
    <w:rsid w:val="00002750"/>
    <w:rsid w:val="00003B8A"/>
    <w:rsid w:val="0000405B"/>
    <w:rsid w:val="0000413E"/>
    <w:rsid w:val="0000489E"/>
    <w:rsid w:val="000053A7"/>
    <w:rsid w:val="00005812"/>
    <w:rsid w:val="00005D05"/>
    <w:rsid w:val="00005E8E"/>
    <w:rsid w:val="0000658A"/>
    <w:rsid w:val="00006609"/>
    <w:rsid w:val="00006C76"/>
    <w:rsid w:val="00006FF7"/>
    <w:rsid w:val="000071B1"/>
    <w:rsid w:val="00007657"/>
    <w:rsid w:val="0001281F"/>
    <w:rsid w:val="00012C6E"/>
    <w:rsid w:val="00013ACD"/>
    <w:rsid w:val="000140C9"/>
    <w:rsid w:val="00014CF8"/>
    <w:rsid w:val="000154D9"/>
    <w:rsid w:val="00015D7F"/>
    <w:rsid w:val="00015EE9"/>
    <w:rsid w:val="00016E6D"/>
    <w:rsid w:val="00017334"/>
    <w:rsid w:val="000175DF"/>
    <w:rsid w:val="0002115B"/>
    <w:rsid w:val="00021602"/>
    <w:rsid w:val="00021B9C"/>
    <w:rsid w:val="0002365E"/>
    <w:rsid w:val="00023DD9"/>
    <w:rsid w:val="00024129"/>
    <w:rsid w:val="00025395"/>
    <w:rsid w:val="00026BA8"/>
    <w:rsid w:val="0002711F"/>
    <w:rsid w:val="000276FC"/>
    <w:rsid w:val="00030A34"/>
    <w:rsid w:val="00030E8D"/>
    <w:rsid w:val="000311A3"/>
    <w:rsid w:val="000316CC"/>
    <w:rsid w:val="000316D8"/>
    <w:rsid w:val="00031C72"/>
    <w:rsid w:val="00032B81"/>
    <w:rsid w:val="00033468"/>
    <w:rsid w:val="00035E6B"/>
    <w:rsid w:val="00036B6B"/>
    <w:rsid w:val="00036D80"/>
    <w:rsid w:val="00037E88"/>
    <w:rsid w:val="000401C0"/>
    <w:rsid w:val="000406E2"/>
    <w:rsid w:val="00040FB2"/>
    <w:rsid w:val="000410E0"/>
    <w:rsid w:val="00041C60"/>
    <w:rsid w:val="00041F6F"/>
    <w:rsid w:val="0004327D"/>
    <w:rsid w:val="00044483"/>
    <w:rsid w:val="00044B14"/>
    <w:rsid w:val="000455FE"/>
    <w:rsid w:val="00046042"/>
    <w:rsid w:val="000502F5"/>
    <w:rsid w:val="00051058"/>
    <w:rsid w:val="00051295"/>
    <w:rsid w:val="00051C92"/>
    <w:rsid w:val="000529F6"/>
    <w:rsid w:val="000538DD"/>
    <w:rsid w:val="00055382"/>
    <w:rsid w:val="000559A3"/>
    <w:rsid w:val="0006038D"/>
    <w:rsid w:val="00061468"/>
    <w:rsid w:val="0006206B"/>
    <w:rsid w:val="0006212C"/>
    <w:rsid w:val="000627FC"/>
    <w:rsid w:val="00065458"/>
    <w:rsid w:val="00067B7E"/>
    <w:rsid w:val="00067BCA"/>
    <w:rsid w:val="0007131F"/>
    <w:rsid w:val="000723DE"/>
    <w:rsid w:val="00072B2B"/>
    <w:rsid w:val="00072E36"/>
    <w:rsid w:val="00073A95"/>
    <w:rsid w:val="00073AFD"/>
    <w:rsid w:val="00073D3A"/>
    <w:rsid w:val="00074194"/>
    <w:rsid w:val="00074E89"/>
    <w:rsid w:val="000758C3"/>
    <w:rsid w:val="0007594C"/>
    <w:rsid w:val="00075DDE"/>
    <w:rsid w:val="000776DB"/>
    <w:rsid w:val="00077E1D"/>
    <w:rsid w:val="000815B0"/>
    <w:rsid w:val="000816FE"/>
    <w:rsid w:val="000823F0"/>
    <w:rsid w:val="000836FD"/>
    <w:rsid w:val="00085099"/>
    <w:rsid w:val="000852E0"/>
    <w:rsid w:val="00085715"/>
    <w:rsid w:val="00085729"/>
    <w:rsid w:val="0008759A"/>
    <w:rsid w:val="000878CC"/>
    <w:rsid w:val="00087B51"/>
    <w:rsid w:val="00090AEA"/>
    <w:rsid w:val="00093431"/>
    <w:rsid w:val="00093441"/>
    <w:rsid w:val="00094D8A"/>
    <w:rsid w:val="0009552A"/>
    <w:rsid w:val="000958D9"/>
    <w:rsid w:val="00096116"/>
    <w:rsid w:val="000967BF"/>
    <w:rsid w:val="00096BA1"/>
    <w:rsid w:val="0009704D"/>
    <w:rsid w:val="000A012F"/>
    <w:rsid w:val="000A0424"/>
    <w:rsid w:val="000A1C72"/>
    <w:rsid w:val="000A1C8E"/>
    <w:rsid w:val="000A1EB3"/>
    <w:rsid w:val="000A213C"/>
    <w:rsid w:val="000A2895"/>
    <w:rsid w:val="000A4188"/>
    <w:rsid w:val="000A4B7E"/>
    <w:rsid w:val="000A4E64"/>
    <w:rsid w:val="000A5623"/>
    <w:rsid w:val="000A5692"/>
    <w:rsid w:val="000A5945"/>
    <w:rsid w:val="000A660F"/>
    <w:rsid w:val="000A7398"/>
    <w:rsid w:val="000A7440"/>
    <w:rsid w:val="000B36B3"/>
    <w:rsid w:val="000B36E6"/>
    <w:rsid w:val="000B3C61"/>
    <w:rsid w:val="000B3E65"/>
    <w:rsid w:val="000B427D"/>
    <w:rsid w:val="000B4813"/>
    <w:rsid w:val="000B57E2"/>
    <w:rsid w:val="000B5CCE"/>
    <w:rsid w:val="000B7266"/>
    <w:rsid w:val="000B7D8E"/>
    <w:rsid w:val="000C049F"/>
    <w:rsid w:val="000C0A77"/>
    <w:rsid w:val="000C1C80"/>
    <w:rsid w:val="000C241E"/>
    <w:rsid w:val="000C314D"/>
    <w:rsid w:val="000C3780"/>
    <w:rsid w:val="000C3B75"/>
    <w:rsid w:val="000C4BCF"/>
    <w:rsid w:val="000C5AD1"/>
    <w:rsid w:val="000C5B36"/>
    <w:rsid w:val="000C6B34"/>
    <w:rsid w:val="000C79AF"/>
    <w:rsid w:val="000C7F1A"/>
    <w:rsid w:val="000D052F"/>
    <w:rsid w:val="000D1678"/>
    <w:rsid w:val="000D1930"/>
    <w:rsid w:val="000D32DD"/>
    <w:rsid w:val="000D3DBA"/>
    <w:rsid w:val="000D76A9"/>
    <w:rsid w:val="000D7831"/>
    <w:rsid w:val="000D7B4D"/>
    <w:rsid w:val="000E032A"/>
    <w:rsid w:val="000E3D1F"/>
    <w:rsid w:val="000E44DA"/>
    <w:rsid w:val="000E5D82"/>
    <w:rsid w:val="000E6A89"/>
    <w:rsid w:val="000E77A7"/>
    <w:rsid w:val="000F04FB"/>
    <w:rsid w:val="000F278F"/>
    <w:rsid w:val="000F5720"/>
    <w:rsid w:val="000F5A0C"/>
    <w:rsid w:val="000F6C76"/>
    <w:rsid w:val="000F76C1"/>
    <w:rsid w:val="000F7D92"/>
    <w:rsid w:val="0010454A"/>
    <w:rsid w:val="0010549E"/>
    <w:rsid w:val="001064CD"/>
    <w:rsid w:val="00106C3A"/>
    <w:rsid w:val="00110468"/>
    <w:rsid w:val="00110AB2"/>
    <w:rsid w:val="00110EB2"/>
    <w:rsid w:val="001115B9"/>
    <w:rsid w:val="00111C2E"/>
    <w:rsid w:val="00112653"/>
    <w:rsid w:val="001143E7"/>
    <w:rsid w:val="00115122"/>
    <w:rsid w:val="00115E6C"/>
    <w:rsid w:val="00116DA8"/>
    <w:rsid w:val="001171D3"/>
    <w:rsid w:val="00117E23"/>
    <w:rsid w:val="0012065E"/>
    <w:rsid w:val="00122865"/>
    <w:rsid w:val="0012287E"/>
    <w:rsid w:val="00125347"/>
    <w:rsid w:val="00127206"/>
    <w:rsid w:val="0012763F"/>
    <w:rsid w:val="0013025C"/>
    <w:rsid w:val="0013092C"/>
    <w:rsid w:val="001309B0"/>
    <w:rsid w:val="00130F0E"/>
    <w:rsid w:val="00132701"/>
    <w:rsid w:val="00133459"/>
    <w:rsid w:val="00133482"/>
    <w:rsid w:val="00135370"/>
    <w:rsid w:val="00137154"/>
    <w:rsid w:val="001372C8"/>
    <w:rsid w:val="0014104D"/>
    <w:rsid w:val="00141722"/>
    <w:rsid w:val="00142216"/>
    <w:rsid w:val="001437E3"/>
    <w:rsid w:val="001444D5"/>
    <w:rsid w:val="001445D4"/>
    <w:rsid w:val="00144998"/>
    <w:rsid w:val="00146717"/>
    <w:rsid w:val="001473AB"/>
    <w:rsid w:val="00150DDC"/>
    <w:rsid w:val="00150DF3"/>
    <w:rsid w:val="0015285C"/>
    <w:rsid w:val="001540E3"/>
    <w:rsid w:val="00157CCF"/>
    <w:rsid w:val="00157EF5"/>
    <w:rsid w:val="00161CD0"/>
    <w:rsid w:val="0016204E"/>
    <w:rsid w:val="0016233F"/>
    <w:rsid w:val="00163045"/>
    <w:rsid w:val="0016581C"/>
    <w:rsid w:val="00166025"/>
    <w:rsid w:val="001662D7"/>
    <w:rsid w:val="00166C79"/>
    <w:rsid w:val="00166E4A"/>
    <w:rsid w:val="00167078"/>
    <w:rsid w:val="001672C8"/>
    <w:rsid w:val="001673F8"/>
    <w:rsid w:val="00170B8D"/>
    <w:rsid w:val="001733C6"/>
    <w:rsid w:val="001743AD"/>
    <w:rsid w:val="001747F9"/>
    <w:rsid w:val="00174AE6"/>
    <w:rsid w:val="00174C29"/>
    <w:rsid w:val="0017534B"/>
    <w:rsid w:val="00176215"/>
    <w:rsid w:val="00176253"/>
    <w:rsid w:val="001769A6"/>
    <w:rsid w:val="00177A42"/>
    <w:rsid w:val="00177E52"/>
    <w:rsid w:val="00180BEB"/>
    <w:rsid w:val="001814E0"/>
    <w:rsid w:val="0018311D"/>
    <w:rsid w:val="001831AB"/>
    <w:rsid w:val="00183962"/>
    <w:rsid w:val="001848F2"/>
    <w:rsid w:val="0018493C"/>
    <w:rsid w:val="001860E5"/>
    <w:rsid w:val="001869AE"/>
    <w:rsid w:val="00186C63"/>
    <w:rsid w:val="0018770E"/>
    <w:rsid w:val="00187789"/>
    <w:rsid w:val="0019076B"/>
    <w:rsid w:val="00191DE6"/>
    <w:rsid w:val="00191E9C"/>
    <w:rsid w:val="00192862"/>
    <w:rsid w:val="00194148"/>
    <w:rsid w:val="00195256"/>
    <w:rsid w:val="001952D1"/>
    <w:rsid w:val="001952DE"/>
    <w:rsid w:val="00196C43"/>
    <w:rsid w:val="001971CD"/>
    <w:rsid w:val="001A1C43"/>
    <w:rsid w:val="001A1E6C"/>
    <w:rsid w:val="001A2B6D"/>
    <w:rsid w:val="001A3188"/>
    <w:rsid w:val="001A373E"/>
    <w:rsid w:val="001A3FAB"/>
    <w:rsid w:val="001A462C"/>
    <w:rsid w:val="001A510C"/>
    <w:rsid w:val="001A5620"/>
    <w:rsid w:val="001A7D64"/>
    <w:rsid w:val="001A7FF5"/>
    <w:rsid w:val="001B1EE0"/>
    <w:rsid w:val="001B2D1F"/>
    <w:rsid w:val="001B31C6"/>
    <w:rsid w:val="001B351F"/>
    <w:rsid w:val="001B3F45"/>
    <w:rsid w:val="001B4C6D"/>
    <w:rsid w:val="001B4D08"/>
    <w:rsid w:val="001B4E73"/>
    <w:rsid w:val="001B7481"/>
    <w:rsid w:val="001B7989"/>
    <w:rsid w:val="001B7BE8"/>
    <w:rsid w:val="001B7CA0"/>
    <w:rsid w:val="001B7CF6"/>
    <w:rsid w:val="001C1B2F"/>
    <w:rsid w:val="001C1CEB"/>
    <w:rsid w:val="001C2C74"/>
    <w:rsid w:val="001C30BE"/>
    <w:rsid w:val="001C3997"/>
    <w:rsid w:val="001C3A2C"/>
    <w:rsid w:val="001C3C6F"/>
    <w:rsid w:val="001C41F5"/>
    <w:rsid w:val="001C438E"/>
    <w:rsid w:val="001C4C7E"/>
    <w:rsid w:val="001C569A"/>
    <w:rsid w:val="001C59ED"/>
    <w:rsid w:val="001C69ED"/>
    <w:rsid w:val="001C6C78"/>
    <w:rsid w:val="001C6C8C"/>
    <w:rsid w:val="001C7014"/>
    <w:rsid w:val="001D0A90"/>
    <w:rsid w:val="001D1D08"/>
    <w:rsid w:val="001D2F03"/>
    <w:rsid w:val="001D3854"/>
    <w:rsid w:val="001D4C3D"/>
    <w:rsid w:val="001D4F7E"/>
    <w:rsid w:val="001D60BF"/>
    <w:rsid w:val="001D68E9"/>
    <w:rsid w:val="001D74AC"/>
    <w:rsid w:val="001E0409"/>
    <w:rsid w:val="001E0A63"/>
    <w:rsid w:val="001E1839"/>
    <w:rsid w:val="001E2468"/>
    <w:rsid w:val="001E3A33"/>
    <w:rsid w:val="001E3CAE"/>
    <w:rsid w:val="001E5869"/>
    <w:rsid w:val="001E60AF"/>
    <w:rsid w:val="001E62EF"/>
    <w:rsid w:val="001E684B"/>
    <w:rsid w:val="001E68C0"/>
    <w:rsid w:val="001E6C0F"/>
    <w:rsid w:val="001E6C23"/>
    <w:rsid w:val="001E7048"/>
    <w:rsid w:val="001E70D8"/>
    <w:rsid w:val="001E72AE"/>
    <w:rsid w:val="001E77E5"/>
    <w:rsid w:val="001F0F73"/>
    <w:rsid w:val="001F1200"/>
    <w:rsid w:val="001F2812"/>
    <w:rsid w:val="001F478D"/>
    <w:rsid w:val="001F56FF"/>
    <w:rsid w:val="001F64CF"/>
    <w:rsid w:val="001F6FA5"/>
    <w:rsid w:val="0020057B"/>
    <w:rsid w:val="00200D12"/>
    <w:rsid w:val="002010E3"/>
    <w:rsid w:val="0020318C"/>
    <w:rsid w:val="00203738"/>
    <w:rsid w:val="00203C48"/>
    <w:rsid w:val="00203F22"/>
    <w:rsid w:val="002050B9"/>
    <w:rsid w:val="00206EF4"/>
    <w:rsid w:val="00210750"/>
    <w:rsid w:val="00210EC4"/>
    <w:rsid w:val="00211D65"/>
    <w:rsid w:val="002141A3"/>
    <w:rsid w:val="00214D84"/>
    <w:rsid w:val="00215805"/>
    <w:rsid w:val="00216969"/>
    <w:rsid w:val="00216AC8"/>
    <w:rsid w:val="00216C8E"/>
    <w:rsid w:val="00217119"/>
    <w:rsid w:val="00217E29"/>
    <w:rsid w:val="002202D3"/>
    <w:rsid w:val="00220B9D"/>
    <w:rsid w:val="00220FA5"/>
    <w:rsid w:val="00221109"/>
    <w:rsid w:val="00222931"/>
    <w:rsid w:val="00222FE5"/>
    <w:rsid w:val="00226B42"/>
    <w:rsid w:val="00231222"/>
    <w:rsid w:val="00231CA7"/>
    <w:rsid w:val="002329A6"/>
    <w:rsid w:val="002334F7"/>
    <w:rsid w:val="00233A85"/>
    <w:rsid w:val="00233CA2"/>
    <w:rsid w:val="00236850"/>
    <w:rsid w:val="002368B4"/>
    <w:rsid w:val="00237042"/>
    <w:rsid w:val="002378E4"/>
    <w:rsid w:val="00237DA8"/>
    <w:rsid w:val="0024012F"/>
    <w:rsid w:val="00241E42"/>
    <w:rsid w:val="00242315"/>
    <w:rsid w:val="002438C9"/>
    <w:rsid w:val="002445D8"/>
    <w:rsid w:val="0024460C"/>
    <w:rsid w:val="002452FD"/>
    <w:rsid w:val="002454AA"/>
    <w:rsid w:val="00245EB5"/>
    <w:rsid w:val="00246428"/>
    <w:rsid w:val="002465F8"/>
    <w:rsid w:val="00246779"/>
    <w:rsid w:val="00250584"/>
    <w:rsid w:val="00250B3C"/>
    <w:rsid w:val="00253230"/>
    <w:rsid w:val="00253915"/>
    <w:rsid w:val="002543BE"/>
    <w:rsid w:val="00254A4C"/>
    <w:rsid w:val="002563FC"/>
    <w:rsid w:val="00256A35"/>
    <w:rsid w:val="0025796D"/>
    <w:rsid w:val="002579FC"/>
    <w:rsid w:val="00261A84"/>
    <w:rsid w:val="002622AD"/>
    <w:rsid w:val="00262448"/>
    <w:rsid w:val="00262799"/>
    <w:rsid w:val="00262F48"/>
    <w:rsid w:val="002633A5"/>
    <w:rsid w:val="00264B45"/>
    <w:rsid w:val="00264F16"/>
    <w:rsid w:val="0026591B"/>
    <w:rsid w:val="00265E97"/>
    <w:rsid w:val="0026652B"/>
    <w:rsid w:val="00266D44"/>
    <w:rsid w:val="00267186"/>
    <w:rsid w:val="00267423"/>
    <w:rsid w:val="00271131"/>
    <w:rsid w:val="0027169E"/>
    <w:rsid w:val="00273440"/>
    <w:rsid w:val="00273E40"/>
    <w:rsid w:val="00274D4A"/>
    <w:rsid w:val="00275479"/>
    <w:rsid w:val="0027572C"/>
    <w:rsid w:val="00277016"/>
    <w:rsid w:val="002777B6"/>
    <w:rsid w:val="00280098"/>
    <w:rsid w:val="00282503"/>
    <w:rsid w:val="00282852"/>
    <w:rsid w:val="00283841"/>
    <w:rsid w:val="00287021"/>
    <w:rsid w:val="0028781C"/>
    <w:rsid w:val="00290215"/>
    <w:rsid w:val="00290B8D"/>
    <w:rsid w:val="00290D73"/>
    <w:rsid w:val="00291370"/>
    <w:rsid w:val="002919C3"/>
    <w:rsid w:val="00292007"/>
    <w:rsid w:val="002929E2"/>
    <w:rsid w:val="00292B27"/>
    <w:rsid w:val="002934F5"/>
    <w:rsid w:val="00294EA8"/>
    <w:rsid w:val="00295333"/>
    <w:rsid w:val="002963D9"/>
    <w:rsid w:val="00296979"/>
    <w:rsid w:val="00297989"/>
    <w:rsid w:val="002A0BF6"/>
    <w:rsid w:val="002A0F5B"/>
    <w:rsid w:val="002A2092"/>
    <w:rsid w:val="002A225E"/>
    <w:rsid w:val="002A294E"/>
    <w:rsid w:val="002A3189"/>
    <w:rsid w:val="002A3469"/>
    <w:rsid w:val="002A4898"/>
    <w:rsid w:val="002A5787"/>
    <w:rsid w:val="002A770A"/>
    <w:rsid w:val="002B0520"/>
    <w:rsid w:val="002B0775"/>
    <w:rsid w:val="002B127B"/>
    <w:rsid w:val="002B2B36"/>
    <w:rsid w:val="002B4B1D"/>
    <w:rsid w:val="002B4CD4"/>
    <w:rsid w:val="002B4DB8"/>
    <w:rsid w:val="002B5DB4"/>
    <w:rsid w:val="002C121C"/>
    <w:rsid w:val="002C2138"/>
    <w:rsid w:val="002C539E"/>
    <w:rsid w:val="002C54AA"/>
    <w:rsid w:val="002C5C8F"/>
    <w:rsid w:val="002C6827"/>
    <w:rsid w:val="002C6C2D"/>
    <w:rsid w:val="002C6C8D"/>
    <w:rsid w:val="002C7949"/>
    <w:rsid w:val="002D03F9"/>
    <w:rsid w:val="002D17AF"/>
    <w:rsid w:val="002D2410"/>
    <w:rsid w:val="002D2695"/>
    <w:rsid w:val="002D3FE4"/>
    <w:rsid w:val="002D5153"/>
    <w:rsid w:val="002D5FA2"/>
    <w:rsid w:val="002D6738"/>
    <w:rsid w:val="002E14AA"/>
    <w:rsid w:val="002E14E2"/>
    <w:rsid w:val="002E355E"/>
    <w:rsid w:val="002E35DC"/>
    <w:rsid w:val="002E40F1"/>
    <w:rsid w:val="002E4BBE"/>
    <w:rsid w:val="002E4FFA"/>
    <w:rsid w:val="002E5F17"/>
    <w:rsid w:val="002E7F34"/>
    <w:rsid w:val="002F0E21"/>
    <w:rsid w:val="002F3CB2"/>
    <w:rsid w:val="002F42CB"/>
    <w:rsid w:val="002F5BB6"/>
    <w:rsid w:val="002F5BDD"/>
    <w:rsid w:val="002F6826"/>
    <w:rsid w:val="002F77D7"/>
    <w:rsid w:val="00300F71"/>
    <w:rsid w:val="0030150B"/>
    <w:rsid w:val="00301BCC"/>
    <w:rsid w:val="003032DC"/>
    <w:rsid w:val="00303C55"/>
    <w:rsid w:val="00304484"/>
    <w:rsid w:val="00305190"/>
    <w:rsid w:val="0031030C"/>
    <w:rsid w:val="00310D29"/>
    <w:rsid w:val="003119EF"/>
    <w:rsid w:val="00312A03"/>
    <w:rsid w:val="00312B71"/>
    <w:rsid w:val="00312F20"/>
    <w:rsid w:val="00313419"/>
    <w:rsid w:val="00313C86"/>
    <w:rsid w:val="00314211"/>
    <w:rsid w:val="00314AD7"/>
    <w:rsid w:val="00315221"/>
    <w:rsid w:val="003155AD"/>
    <w:rsid w:val="00315C3E"/>
    <w:rsid w:val="00316F99"/>
    <w:rsid w:val="00317C26"/>
    <w:rsid w:val="003207E9"/>
    <w:rsid w:val="00321746"/>
    <w:rsid w:val="003231A1"/>
    <w:rsid w:val="00323291"/>
    <w:rsid w:val="0032469D"/>
    <w:rsid w:val="00325577"/>
    <w:rsid w:val="003306AB"/>
    <w:rsid w:val="0033098C"/>
    <w:rsid w:val="00330EA9"/>
    <w:rsid w:val="0033122D"/>
    <w:rsid w:val="0033244A"/>
    <w:rsid w:val="003324CC"/>
    <w:rsid w:val="00332C79"/>
    <w:rsid w:val="00332CDA"/>
    <w:rsid w:val="0033319B"/>
    <w:rsid w:val="00333621"/>
    <w:rsid w:val="00333D35"/>
    <w:rsid w:val="00333DE1"/>
    <w:rsid w:val="00333E6E"/>
    <w:rsid w:val="00334E5F"/>
    <w:rsid w:val="00335113"/>
    <w:rsid w:val="00337FEF"/>
    <w:rsid w:val="00340131"/>
    <w:rsid w:val="003401C0"/>
    <w:rsid w:val="00342389"/>
    <w:rsid w:val="003430D9"/>
    <w:rsid w:val="00344F28"/>
    <w:rsid w:val="00345E89"/>
    <w:rsid w:val="00345EA7"/>
    <w:rsid w:val="003504A8"/>
    <w:rsid w:val="003506E5"/>
    <w:rsid w:val="00351BC0"/>
    <w:rsid w:val="00351E90"/>
    <w:rsid w:val="003536BD"/>
    <w:rsid w:val="00353AA4"/>
    <w:rsid w:val="003542CB"/>
    <w:rsid w:val="003555B6"/>
    <w:rsid w:val="00356536"/>
    <w:rsid w:val="00356934"/>
    <w:rsid w:val="00356D36"/>
    <w:rsid w:val="0035724E"/>
    <w:rsid w:val="003575D8"/>
    <w:rsid w:val="00357D99"/>
    <w:rsid w:val="00361134"/>
    <w:rsid w:val="0036175D"/>
    <w:rsid w:val="00361B0F"/>
    <w:rsid w:val="00361C55"/>
    <w:rsid w:val="00363073"/>
    <w:rsid w:val="0036317C"/>
    <w:rsid w:val="00365F52"/>
    <w:rsid w:val="00366B1E"/>
    <w:rsid w:val="00367826"/>
    <w:rsid w:val="00372262"/>
    <w:rsid w:val="00372987"/>
    <w:rsid w:val="00373412"/>
    <w:rsid w:val="0037390C"/>
    <w:rsid w:val="00374105"/>
    <w:rsid w:val="00374F59"/>
    <w:rsid w:val="00375762"/>
    <w:rsid w:val="00375F6B"/>
    <w:rsid w:val="003771E8"/>
    <w:rsid w:val="003777CA"/>
    <w:rsid w:val="00377A84"/>
    <w:rsid w:val="00377B0C"/>
    <w:rsid w:val="00377CA5"/>
    <w:rsid w:val="00377D3D"/>
    <w:rsid w:val="003800A1"/>
    <w:rsid w:val="00380970"/>
    <w:rsid w:val="00381612"/>
    <w:rsid w:val="0038643C"/>
    <w:rsid w:val="00387428"/>
    <w:rsid w:val="0038794C"/>
    <w:rsid w:val="003910B0"/>
    <w:rsid w:val="00391AD4"/>
    <w:rsid w:val="00393900"/>
    <w:rsid w:val="0039457A"/>
    <w:rsid w:val="00394F36"/>
    <w:rsid w:val="0039648E"/>
    <w:rsid w:val="003967A8"/>
    <w:rsid w:val="003974B6"/>
    <w:rsid w:val="003977FC"/>
    <w:rsid w:val="003A069D"/>
    <w:rsid w:val="003A112E"/>
    <w:rsid w:val="003A1328"/>
    <w:rsid w:val="003A3361"/>
    <w:rsid w:val="003A4399"/>
    <w:rsid w:val="003A50FB"/>
    <w:rsid w:val="003A67DD"/>
    <w:rsid w:val="003A68A5"/>
    <w:rsid w:val="003A7626"/>
    <w:rsid w:val="003B0075"/>
    <w:rsid w:val="003B0138"/>
    <w:rsid w:val="003B121A"/>
    <w:rsid w:val="003B22A3"/>
    <w:rsid w:val="003B3804"/>
    <w:rsid w:val="003B5711"/>
    <w:rsid w:val="003B572F"/>
    <w:rsid w:val="003B5DAF"/>
    <w:rsid w:val="003B609A"/>
    <w:rsid w:val="003C07DE"/>
    <w:rsid w:val="003C13ED"/>
    <w:rsid w:val="003C1AA6"/>
    <w:rsid w:val="003C3594"/>
    <w:rsid w:val="003C404A"/>
    <w:rsid w:val="003C54EA"/>
    <w:rsid w:val="003C7386"/>
    <w:rsid w:val="003C7A91"/>
    <w:rsid w:val="003C7B5E"/>
    <w:rsid w:val="003D08D7"/>
    <w:rsid w:val="003D09CF"/>
    <w:rsid w:val="003D1A34"/>
    <w:rsid w:val="003D24D7"/>
    <w:rsid w:val="003D42FA"/>
    <w:rsid w:val="003D5645"/>
    <w:rsid w:val="003D5703"/>
    <w:rsid w:val="003D58ED"/>
    <w:rsid w:val="003D5B16"/>
    <w:rsid w:val="003D5EF1"/>
    <w:rsid w:val="003D62FC"/>
    <w:rsid w:val="003D7628"/>
    <w:rsid w:val="003D7977"/>
    <w:rsid w:val="003E2AA7"/>
    <w:rsid w:val="003E2B60"/>
    <w:rsid w:val="003E2DBA"/>
    <w:rsid w:val="003E3037"/>
    <w:rsid w:val="003E3D08"/>
    <w:rsid w:val="003E4B54"/>
    <w:rsid w:val="003E4CF8"/>
    <w:rsid w:val="003E4E15"/>
    <w:rsid w:val="003E501A"/>
    <w:rsid w:val="003E5940"/>
    <w:rsid w:val="003E5CD5"/>
    <w:rsid w:val="003E6293"/>
    <w:rsid w:val="003E6471"/>
    <w:rsid w:val="003E6A1F"/>
    <w:rsid w:val="003E753A"/>
    <w:rsid w:val="003E7902"/>
    <w:rsid w:val="003E7DB4"/>
    <w:rsid w:val="003F0F8E"/>
    <w:rsid w:val="003F2F7F"/>
    <w:rsid w:val="003F3309"/>
    <w:rsid w:val="003F3407"/>
    <w:rsid w:val="003F38D7"/>
    <w:rsid w:val="003F53FD"/>
    <w:rsid w:val="003F5A41"/>
    <w:rsid w:val="003F6980"/>
    <w:rsid w:val="003F6CA8"/>
    <w:rsid w:val="003F6F3D"/>
    <w:rsid w:val="003F7348"/>
    <w:rsid w:val="003F77BF"/>
    <w:rsid w:val="004005CD"/>
    <w:rsid w:val="0040137A"/>
    <w:rsid w:val="00402864"/>
    <w:rsid w:val="00402E19"/>
    <w:rsid w:val="00402F25"/>
    <w:rsid w:val="0040391C"/>
    <w:rsid w:val="00403BA6"/>
    <w:rsid w:val="0040436B"/>
    <w:rsid w:val="00405E8C"/>
    <w:rsid w:val="00405FCD"/>
    <w:rsid w:val="0040690D"/>
    <w:rsid w:val="004106D7"/>
    <w:rsid w:val="00410D3D"/>
    <w:rsid w:val="0041301E"/>
    <w:rsid w:val="0041356C"/>
    <w:rsid w:val="00413A50"/>
    <w:rsid w:val="0041688A"/>
    <w:rsid w:val="00417449"/>
    <w:rsid w:val="00417895"/>
    <w:rsid w:val="00417968"/>
    <w:rsid w:val="004207FC"/>
    <w:rsid w:val="00420CC3"/>
    <w:rsid w:val="00421943"/>
    <w:rsid w:val="00421CA1"/>
    <w:rsid w:val="00421F82"/>
    <w:rsid w:val="00425DE8"/>
    <w:rsid w:val="004269BD"/>
    <w:rsid w:val="00426CE0"/>
    <w:rsid w:val="004303C0"/>
    <w:rsid w:val="004310C7"/>
    <w:rsid w:val="00432FF8"/>
    <w:rsid w:val="00434679"/>
    <w:rsid w:val="00435089"/>
    <w:rsid w:val="0043512A"/>
    <w:rsid w:val="004351B3"/>
    <w:rsid w:val="00435B77"/>
    <w:rsid w:val="00435B9D"/>
    <w:rsid w:val="00436D31"/>
    <w:rsid w:val="00442250"/>
    <w:rsid w:val="00442A6A"/>
    <w:rsid w:val="00442F0A"/>
    <w:rsid w:val="0044567C"/>
    <w:rsid w:val="004463FB"/>
    <w:rsid w:val="00446653"/>
    <w:rsid w:val="00446655"/>
    <w:rsid w:val="00447F2E"/>
    <w:rsid w:val="00447F65"/>
    <w:rsid w:val="004501A0"/>
    <w:rsid w:val="0045083B"/>
    <w:rsid w:val="00450E2E"/>
    <w:rsid w:val="004512BF"/>
    <w:rsid w:val="00451357"/>
    <w:rsid w:val="0045563C"/>
    <w:rsid w:val="00455D3D"/>
    <w:rsid w:val="00457180"/>
    <w:rsid w:val="00460FD7"/>
    <w:rsid w:val="00461283"/>
    <w:rsid w:val="004618A8"/>
    <w:rsid w:val="00463BF0"/>
    <w:rsid w:val="00463E9C"/>
    <w:rsid w:val="00465978"/>
    <w:rsid w:val="00466131"/>
    <w:rsid w:val="004661A0"/>
    <w:rsid w:val="00467936"/>
    <w:rsid w:val="00471778"/>
    <w:rsid w:val="004718B9"/>
    <w:rsid w:val="00474632"/>
    <w:rsid w:val="00474C52"/>
    <w:rsid w:val="00474FB8"/>
    <w:rsid w:val="0047507A"/>
    <w:rsid w:val="00475AA5"/>
    <w:rsid w:val="00477E92"/>
    <w:rsid w:val="0048104E"/>
    <w:rsid w:val="00482CC8"/>
    <w:rsid w:val="00483E2F"/>
    <w:rsid w:val="00485BDD"/>
    <w:rsid w:val="0048774A"/>
    <w:rsid w:val="004877F2"/>
    <w:rsid w:val="00490BFC"/>
    <w:rsid w:val="00490DB0"/>
    <w:rsid w:val="0049130C"/>
    <w:rsid w:val="00491C67"/>
    <w:rsid w:val="004924F7"/>
    <w:rsid w:val="00493EB5"/>
    <w:rsid w:val="0049498A"/>
    <w:rsid w:val="00495B76"/>
    <w:rsid w:val="00495E07"/>
    <w:rsid w:val="00495FEB"/>
    <w:rsid w:val="004968A4"/>
    <w:rsid w:val="004970BF"/>
    <w:rsid w:val="0049725A"/>
    <w:rsid w:val="00497873"/>
    <w:rsid w:val="004A14FE"/>
    <w:rsid w:val="004A1E3D"/>
    <w:rsid w:val="004A39A1"/>
    <w:rsid w:val="004A3A90"/>
    <w:rsid w:val="004A4BD6"/>
    <w:rsid w:val="004B2BE3"/>
    <w:rsid w:val="004B2D59"/>
    <w:rsid w:val="004B422D"/>
    <w:rsid w:val="004B43A6"/>
    <w:rsid w:val="004B5FB1"/>
    <w:rsid w:val="004B77F0"/>
    <w:rsid w:val="004C05B2"/>
    <w:rsid w:val="004C0C0B"/>
    <w:rsid w:val="004C1B26"/>
    <w:rsid w:val="004C21A5"/>
    <w:rsid w:val="004C25AC"/>
    <w:rsid w:val="004C62CC"/>
    <w:rsid w:val="004C723E"/>
    <w:rsid w:val="004C73E3"/>
    <w:rsid w:val="004C7454"/>
    <w:rsid w:val="004D17AD"/>
    <w:rsid w:val="004D1993"/>
    <w:rsid w:val="004D19A9"/>
    <w:rsid w:val="004D2856"/>
    <w:rsid w:val="004D2FD4"/>
    <w:rsid w:val="004D36D7"/>
    <w:rsid w:val="004D4F92"/>
    <w:rsid w:val="004D66F3"/>
    <w:rsid w:val="004D6A27"/>
    <w:rsid w:val="004D70DE"/>
    <w:rsid w:val="004E0602"/>
    <w:rsid w:val="004E0A5E"/>
    <w:rsid w:val="004E0AA0"/>
    <w:rsid w:val="004E3112"/>
    <w:rsid w:val="004E3458"/>
    <w:rsid w:val="004E3D65"/>
    <w:rsid w:val="004E68DB"/>
    <w:rsid w:val="004E6A5C"/>
    <w:rsid w:val="004E6E37"/>
    <w:rsid w:val="004E7316"/>
    <w:rsid w:val="004F0450"/>
    <w:rsid w:val="004F065E"/>
    <w:rsid w:val="004F105F"/>
    <w:rsid w:val="004F1BBA"/>
    <w:rsid w:val="004F28C0"/>
    <w:rsid w:val="004F45A2"/>
    <w:rsid w:val="004F4721"/>
    <w:rsid w:val="004F4CC9"/>
    <w:rsid w:val="004F517A"/>
    <w:rsid w:val="004F5649"/>
    <w:rsid w:val="004F6EEA"/>
    <w:rsid w:val="004F7366"/>
    <w:rsid w:val="004F781E"/>
    <w:rsid w:val="004F7ABC"/>
    <w:rsid w:val="0050070E"/>
    <w:rsid w:val="00500B22"/>
    <w:rsid w:val="005011F4"/>
    <w:rsid w:val="005014AA"/>
    <w:rsid w:val="005019EF"/>
    <w:rsid w:val="00502411"/>
    <w:rsid w:val="00505103"/>
    <w:rsid w:val="0050574C"/>
    <w:rsid w:val="0050637B"/>
    <w:rsid w:val="005067C3"/>
    <w:rsid w:val="005069DA"/>
    <w:rsid w:val="00506D41"/>
    <w:rsid w:val="00507013"/>
    <w:rsid w:val="005071D7"/>
    <w:rsid w:val="005071EC"/>
    <w:rsid w:val="0050757C"/>
    <w:rsid w:val="00510C51"/>
    <w:rsid w:val="00510EFF"/>
    <w:rsid w:val="005124A6"/>
    <w:rsid w:val="00512B4E"/>
    <w:rsid w:val="00512F94"/>
    <w:rsid w:val="005131C8"/>
    <w:rsid w:val="00514BB8"/>
    <w:rsid w:val="00515DF5"/>
    <w:rsid w:val="00516902"/>
    <w:rsid w:val="00516C7D"/>
    <w:rsid w:val="00517014"/>
    <w:rsid w:val="005204C6"/>
    <w:rsid w:val="00520D3B"/>
    <w:rsid w:val="00521488"/>
    <w:rsid w:val="00524301"/>
    <w:rsid w:val="00524885"/>
    <w:rsid w:val="0052574D"/>
    <w:rsid w:val="00525BC4"/>
    <w:rsid w:val="005277F5"/>
    <w:rsid w:val="005302AA"/>
    <w:rsid w:val="00530347"/>
    <w:rsid w:val="0053034D"/>
    <w:rsid w:val="00530DEF"/>
    <w:rsid w:val="005310C8"/>
    <w:rsid w:val="00531C69"/>
    <w:rsid w:val="00531E80"/>
    <w:rsid w:val="00532314"/>
    <w:rsid w:val="00533C5F"/>
    <w:rsid w:val="00533E3C"/>
    <w:rsid w:val="005344A2"/>
    <w:rsid w:val="00534A86"/>
    <w:rsid w:val="005359CB"/>
    <w:rsid w:val="005375F3"/>
    <w:rsid w:val="0054029A"/>
    <w:rsid w:val="005417B2"/>
    <w:rsid w:val="0054258E"/>
    <w:rsid w:val="00542792"/>
    <w:rsid w:val="005432F1"/>
    <w:rsid w:val="005440F1"/>
    <w:rsid w:val="0054590F"/>
    <w:rsid w:val="00546B0C"/>
    <w:rsid w:val="00552068"/>
    <w:rsid w:val="005521BA"/>
    <w:rsid w:val="005523AA"/>
    <w:rsid w:val="00552BF8"/>
    <w:rsid w:val="00553B26"/>
    <w:rsid w:val="005545C9"/>
    <w:rsid w:val="005546C1"/>
    <w:rsid w:val="00554AF3"/>
    <w:rsid w:val="00554D28"/>
    <w:rsid w:val="00555486"/>
    <w:rsid w:val="00555637"/>
    <w:rsid w:val="00555A90"/>
    <w:rsid w:val="00555CE8"/>
    <w:rsid w:val="00556862"/>
    <w:rsid w:val="00557DD1"/>
    <w:rsid w:val="00560052"/>
    <w:rsid w:val="005604E0"/>
    <w:rsid w:val="0056089B"/>
    <w:rsid w:val="00561736"/>
    <w:rsid w:val="00562BE9"/>
    <w:rsid w:val="0056371C"/>
    <w:rsid w:val="00565101"/>
    <w:rsid w:val="00567BEC"/>
    <w:rsid w:val="00571078"/>
    <w:rsid w:val="00571239"/>
    <w:rsid w:val="005718EA"/>
    <w:rsid w:val="00571ABE"/>
    <w:rsid w:val="005726E4"/>
    <w:rsid w:val="00572DAC"/>
    <w:rsid w:val="0057304B"/>
    <w:rsid w:val="00573674"/>
    <w:rsid w:val="00573A03"/>
    <w:rsid w:val="005752EA"/>
    <w:rsid w:val="00575C84"/>
    <w:rsid w:val="00576E84"/>
    <w:rsid w:val="00577739"/>
    <w:rsid w:val="005816B5"/>
    <w:rsid w:val="005842F4"/>
    <w:rsid w:val="005847B8"/>
    <w:rsid w:val="00585286"/>
    <w:rsid w:val="0058535B"/>
    <w:rsid w:val="0058583F"/>
    <w:rsid w:val="00585E15"/>
    <w:rsid w:val="00586947"/>
    <w:rsid w:val="00587017"/>
    <w:rsid w:val="00587355"/>
    <w:rsid w:val="005906D4"/>
    <w:rsid w:val="0059199B"/>
    <w:rsid w:val="005930B7"/>
    <w:rsid w:val="005936F3"/>
    <w:rsid w:val="00594D7F"/>
    <w:rsid w:val="00595287"/>
    <w:rsid w:val="005957AC"/>
    <w:rsid w:val="005958D1"/>
    <w:rsid w:val="00595EB9"/>
    <w:rsid w:val="00596094"/>
    <w:rsid w:val="00596BD1"/>
    <w:rsid w:val="00597A9A"/>
    <w:rsid w:val="005A05AC"/>
    <w:rsid w:val="005A1195"/>
    <w:rsid w:val="005A1790"/>
    <w:rsid w:val="005A1EC0"/>
    <w:rsid w:val="005A2A0F"/>
    <w:rsid w:val="005A47C9"/>
    <w:rsid w:val="005A4EC3"/>
    <w:rsid w:val="005A554D"/>
    <w:rsid w:val="005A5CA8"/>
    <w:rsid w:val="005A70FA"/>
    <w:rsid w:val="005A7174"/>
    <w:rsid w:val="005A7F3E"/>
    <w:rsid w:val="005B00DA"/>
    <w:rsid w:val="005B1CF1"/>
    <w:rsid w:val="005B2A7C"/>
    <w:rsid w:val="005B313D"/>
    <w:rsid w:val="005B448B"/>
    <w:rsid w:val="005B52AA"/>
    <w:rsid w:val="005B56DF"/>
    <w:rsid w:val="005B58C4"/>
    <w:rsid w:val="005B5B30"/>
    <w:rsid w:val="005C1523"/>
    <w:rsid w:val="005C15C8"/>
    <w:rsid w:val="005C1EB1"/>
    <w:rsid w:val="005C261E"/>
    <w:rsid w:val="005C2AED"/>
    <w:rsid w:val="005C493E"/>
    <w:rsid w:val="005C5906"/>
    <w:rsid w:val="005C5A79"/>
    <w:rsid w:val="005C6C83"/>
    <w:rsid w:val="005D12A5"/>
    <w:rsid w:val="005D177A"/>
    <w:rsid w:val="005D1A68"/>
    <w:rsid w:val="005D1D16"/>
    <w:rsid w:val="005D1E31"/>
    <w:rsid w:val="005D2933"/>
    <w:rsid w:val="005D44C1"/>
    <w:rsid w:val="005D4573"/>
    <w:rsid w:val="005D4620"/>
    <w:rsid w:val="005D4A99"/>
    <w:rsid w:val="005D6451"/>
    <w:rsid w:val="005D6BF6"/>
    <w:rsid w:val="005D6D87"/>
    <w:rsid w:val="005D6EB7"/>
    <w:rsid w:val="005D712D"/>
    <w:rsid w:val="005D7C6A"/>
    <w:rsid w:val="005E0DB3"/>
    <w:rsid w:val="005E2D23"/>
    <w:rsid w:val="005E4873"/>
    <w:rsid w:val="005E48CF"/>
    <w:rsid w:val="005F066A"/>
    <w:rsid w:val="005F1A48"/>
    <w:rsid w:val="005F21A7"/>
    <w:rsid w:val="005F22E1"/>
    <w:rsid w:val="005F2ABD"/>
    <w:rsid w:val="005F348D"/>
    <w:rsid w:val="005F363D"/>
    <w:rsid w:val="005F38F4"/>
    <w:rsid w:val="005F3EBF"/>
    <w:rsid w:val="005F4387"/>
    <w:rsid w:val="005F6E56"/>
    <w:rsid w:val="006005FC"/>
    <w:rsid w:val="00600E4F"/>
    <w:rsid w:val="006028F3"/>
    <w:rsid w:val="00603C88"/>
    <w:rsid w:val="00605607"/>
    <w:rsid w:val="00605B08"/>
    <w:rsid w:val="006066DF"/>
    <w:rsid w:val="006071DA"/>
    <w:rsid w:val="006072AC"/>
    <w:rsid w:val="006076E0"/>
    <w:rsid w:val="00607A0E"/>
    <w:rsid w:val="00607EBB"/>
    <w:rsid w:val="0061332F"/>
    <w:rsid w:val="006143BB"/>
    <w:rsid w:val="0061489D"/>
    <w:rsid w:val="00614C96"/>
    <w:rsid w:val="00615C54"/>
    <w:rsid w:val="006173D6"/>
    <w:rsid w:val="00617B2F"/>
    <w:rsid w:val="006206D0"/>
    <w:rsid w:val="006222C8"/>
    <w:rsid w:val="0062374F"/>
    <w:rsid w:val="00623C2D"/>
    <w:rsid w:val="00625001"/>
    <w:rsid w:val="006256C4"/>
    <w:rsid w:val="00625FE0"/>
    <w:rsid w:val="006268F8"/>
    <w:rsid w:val="006305A0"/>
    <w:rsid w:val="006307DA"/>
    <w:rsid w:val="006333B8"/>
    <w:rsid w:val="00635CA9"/>
    <w:rsid w:val="00635CF0"/>
    <w:rsid w:val="00636945"/>
    <w:rsid w:val="00637357"/>
    <w:rsid w:val="00641E17"/>
    <w:rsid w:val="0064371A"/>
    <w:rsid w:val="00643E3E"/>
    <w:rsid w:val="006473AF"/>
    <w:rsid w:val="006506AE"/>
    <w:rsid w:val="00651048"/>
    <w:rsid w:val="00651308"/>
    <w:rsid w:val="00653680"/>
    <w:rsid w:val="00653966"/>
    <w:rsid w:val="006545ED"/>
    <w:rsid w:val="00654EF4"/>
    <w:rsid w:val="006567FA"/>
    <w:rsid w:val="00656EFC"/>
    <w:rsid w:val="0066007D"/>
    <w:rsid w:val="006608AB"/>
    <w:rsid w:val="006615D5"/>
    <w:rsid w:val="006617FD"/>
    <w:rsid w:val="0066329C"/>
    <w:rsid w:val="00663F7D"/>
    <w:rsid w:val="00664621"/>
    <w:rsid w:val="00665805"/>
    <w:rsid w:val="00665CBA"/>
    <w:rsid w:val="0066687C"/>
    <w:rsid w:val="006668DF"/>
    <w:rsid w:val="00666A65"/>
    <w:rsid w:val="00667C28"/>
    <w:rsid w:val="006702DF"/>
    <w:rsid w:val="00671746"/>
    <w:rsid w:val="00671CAD"/>
    <w:rsid w:val="00674B5F"/>
    <w:rsid w:val="00674EC2"/>
    <w:rsid w:val="0067503D"/>
    <w:rsid w:val="00676B18"/>
    <w:rsid w:val="00677D91"/>
    <w:rsid w:val="006803A6"/>
    <w:rsid w:val="00685D47"/>
    <w:rsid w:val="00687A09"/>
    <w:rsid w:val="00690462"/>
    <w:rsid w:val="006930D6"/>
    <w:rsid w:val="00694ED0"/>
    <w:rsid w:val="00695F4D"/>
    <w:rsid w:val="006A1285"/>
    <w:rsid w:val="006A2089"/>
    <w:rsid w:val="006A214D"/>
    <w:rsid w:val="006A31B8"/>
    <w:rsid w:val="006A3D28"/>
    <w:rsid w:val="006A3E68"/>
    <w:rsid w:val="006A3F6D"/>
    <w:rsid w:val="006A498F"/>
    <w:rsid w:val="006A4BCB"/>
    <w:rsid w:val="006A5D5A"/>
    <w:rsid w:val="006A6EC0"/>
    <w:rsid w:val="006A707D"/>
    <w:rsid w:val="006B0356"/>
    <w:rsid w:val="006B03E0"/>
    <w:rsid w:val="006B062D"/>
    <w:rsid w:val="006B1A60"/>
    <w:rsid w:val="006B1F97"/>
    <w:rsid w:val="006B2594"/>
    <w:rsid w:val="006B2881"/>
    <w:rsid w:val="006B572D"/>
    <w:rsid w:val="006B5F5C"/>
    <w:rsid w:val="006B618E"/>
    <w:rsid w:val="006B658D"/>
    <w:rsid w:val="006B6B4F"/>
    <w:rsid w:val="006C1F65"/>
    <w:rsid w:val="006C25C1"/>
    <w:rsid w:val="006C25F9"/>
    <w:rsid w:val="006C29A9"/>
    <w:rsid w:val="006C558B"/>
    <w:rsid w:val="006C7055"/>
    <w:rsid w:val="006C7DA7"/>
    <w:rsid w:val="006D08BE"/>
    <w:rsid w:val="006D1B39"/>
    <w:rsid w:val="006D3F3A"/>
    <w:rsid w:val="006D4792"/>
    <w:rsid w:val="006D501E"/>
    <w:rsid w:val="006D5858"/>
    <w:rsid w:val="006D6A32"/>
    <w:rsid w:val="006D6E8C"/>
    <w:rsid w:val="006D7187"/>
    <w:rsid w:val="006D72A7"/>
    <w:rsid w:val="006D774A"/>
    <w:rsid w:val="006E06F7"/>
    <w:rsid w:val="006E16B0"/>
    <w:rsid w:val="006E1BF7"/>
    <w:rsid w:val="006E21F9"/>
    <w:rsid w:val="006E39C2"/>
    <w:rsid w:val="006E3A6C"/>
    <w:rsid w:val="006E3BCF"/>
    <w:rsid w:val="006E4643"/>
    <w:rsid w:val="006E52CC"/>
    <w:rsid w:val="006E5DC5"/>
    <w:rsid w:val="006E63A8"/>
    <w:rsid w:val="006E6AB1"/>
    <w:rsid w:val="006E73B2"/>
    <w:rsid w:val="006F0F9D"/>
    <w:rsid w:val="006F15A4"/>
    <w:rsid w:val="006F1886"/>
    <w:rsid w:val="006F25CF"/>
    <w:rsid w:val="006F3135"/>
    <w:rsid w:val="006F3C87"/>
    <w:rsid w:val="006F466C"/>
    <w:rsid w:val="006F581A"/>
    <w:rsid w:val="006F6FB8"/>
    <w:rsid w:val="006F733B"/>
    <w:rsid w:val="006F7625"/>
    <w:rsid w:val="006F7A86"/>
    <w:rsid w:val="00700427"/>
    <w:rsid w:val="007020C6"/>
    <w:rsid w:val="00703F6C"/>
    <w:rsid w:val="00704418"/>
    <w:rsid w:val="007075E4"/>
    <w:rsid w:val="0071167C"/>
    <w:rsid w:val="007119A5"/>
    <w:rsid w:val="0071236C"/>
    <w:rsid w:val="00713CD4"/>
    <w:rsid w:val="00713F99"/>
    <w:rsid w:val="007146E4"/>
    <w:rsid w:val="00714AAF"/>
    <w:rsid w:val="00717A30"/>
    <w:rsid w:val="0072017C"/>
    <w:rsid w:val="00720CAC"/>
    <w:rsid w:val="007213E8"/>
    <w:rsid w:val="00722EA4"/>
    <w:rsid w:val="007235D8"/>
    <w:rsid w:val="007262F6"/>
    <w:rsid w:val="00726F84"/>
    <w:rsid w:val="00730D62"/>
    <w:rsid w:val="00731716"/>
    <w:rsid w:val="00732564"/>
    <w:rsid w:val="007348FE"/>
    <w:rsid w:val="00734CCA"/>
    <w:rsid w:val="00734E2D"/>
    <w:rsid w:val="007359B9"/>
    <w:rsid w:val="00736085"/>
    <w:rsid w:val="00736CB2"/>
    <w:rsid w:val="0073789B"/>
    <w:rsid w:val="00737C64"/>
    <w:rsid w:val="007402E6"/>
    <w:rsid w:val="00740990"/>
    <w:rsid w:val="00740D50"/>
    <w:rsid w:val="0074281A"/>
    <w:rsid w:val="00744768"/>
    <w:rsid w:val="0074492E"/>
    <w:rsid w:val="00745B91"/>
    <w:rsid w:val="00745FC5"/>
    <w:rsid w:val="007521D6"/>
    <w:rsid w:val="00752570"/>
    <w:rsid w:val="007526A5"/>
    <w:rsid w:val="00752A05"/>
    <w:rsid w:val="00752DCC"/>
    <w:rsid w:val="0075378D"/>
    <w:rsid w:val="00753B78"/>
    <w:rsid w:val="007563C3"/>
    <w:rsid w:val="00757871"/>
    <w:rsid w:val="00757AAF"/>
    <w:rsid w:val="00762159"/>
    <w:rsid w:val="00762459"/>
    <w:rsid w:val="007631EB"/>
    <w:rsid w:val="00763F16"/>
    <w:rsid w:val="007646EB"/>
    <w:rsid w:val="00765038"/>
    <w:rsid w:val="00765564"/>
    <w:rsid w:val="0076589E"/>
    <w:rsid w:val="0076594A"/>
    <w:rsid w:val="00766301"/>
    <w:rsid w:val="00766EBD"/>
    <w:rsid w:val="00766EF8"/>
    <w:rsid w:val="007672A8"/>
    <w:rsid w:val="007674A1"/>
    <w:rsid w:val="00770A5C"/>
    <w:rsid w:val="00770B97"/>
    <w:rsid w:val="00771A59"/>
    <w:rsid w:val="00772716"/>
    <w:rsid w:val="00772A57"/>
    <w:rsid w:val="00774FDC"/>
    <w:rsid w:val="007765EF"/>
    <w:rsid w:val="00781327"/>
    <w:rsid w:val="007814C9"/>
    <w:rsid w:val="00782190"/>
    <w:rsid w:val="00783EBB"/>
    <w:rsid w:val="00784582"/>
    <w:rsid w:val="007851C3"/>
    <w:rsid w:val="00785B80"/>
    <w:rsid w:val="0078601F"/>
    <w:rsid w:val="00786946"/>
    <w:rsid w:val="00790E17"/>
    <w:rsid w:val="007915D9"/>
    <w:rsid w:val="00791ABD"/>
    <w:rsid w:val="00791E1C"/>
    <w:rsid w:val="00791FA5"/>
    <w:rsid w:val="00792290"/>
    <w:rsid w:val="00792B8D"/>
    <w:rsid w:val="00794452"/>
    <w:rsid w:val="00794E4B"/>
    <w:rsid w:val="00795006"/>
    <w:rsid w:val="00796139"/>
    <w:rsid w:val="007975E9"/>
    <w:rsid w:val="00797C48"/>
    <w:rsid w:val="007A1CBA"/>
    <w:rsid w:val="007A2191"/>
    <w:rsid w:val="007A21C2"/>
    <w:rsid w:val="007A2F49"/>
    <w:rsid w:val="007A332F"/>
    <w:rsid w:val="007A4150"/>
    <w:rsid w:val="007A46FE"/>
    <w:rsid w:val="007A472E"/>
    <w:rsid w:val="007A4F8A"/>
    <w:rsid w:val="007A52CC"/>
    <w:rsid w:val="007A588C"/>
    <w:rsid w:val="007A69A1"/>
    <w:rsid w:val="007A6B5D"/>
    <w:rsid w:val="007A6BA8"/>
    <w:rsid w:val="007A78C8"/>
    <w:rsid w:val="007B1A54"/>
    <w:rsid w:val="007B224B"/>
    <w:rsid w:val="007B43FE"/>
    <w:rsid w:val="007B44ED"/>
    <w:rsid w:val="007B5B8D"/>
    <w:rsid w:val="007B7EBC"/>
    <w:rsid w:val="007C04EB"/>
    <w:rsid w:val="007C1B5D"/>
    <w:rsid w:val="007C2020"/>
    <w:rsid w:val="007C2139"/>
    <w:rsid w:val="007C27B5"/>
    <w:rsid w:val="007C2DC4"/>
    <w:rsid w:val="007C57F4"/>
    <w:rsid w:val="007C5B45"/>
    <w:rsid w:val="007C6299"/>
    <w:rsid w:val="007C663D"/>
    <w:rsid w:val="007C6FB1"/>
    <w:rsid w:val="007C7B05"/>
    <w:rsid w:val="007C7CB6"/>
    <w:rsid w:val="007D0034"/>
    <w:rsid w:val="007D0374"/>
    <w:rsid w:val="007D07E9"/>
    <w:rsid w:val="007D0BE2"/>
    <w:rsid w:val="007D1286"/>
    <w:rsid w:val="007D2F56"/>
    <w:rsid w:val="007D37CE"/>
    <w:rsid w:val="007D3DFF"/>
    <w:rsid w:val="007D42E5"/>
    <w:rsid w:val="007D5D57"/>
    <w:rsid w:val="007E07EA"/>
    <w:rsid w:val="007E0B4C"/>
    <w:rsid w:val="007E1719"/>
    <w:rsid w:val="007E25CA"/>
    <w:rsid w:val="007E29A4"/>
    <w:rsid w:val="007E330E"/>
    <w:rsid w:val="007E3BA2"/>
    <w:rsid w:val="007E5AC0"/>
    <w:rsid w:val="007E690B"/>
    <w:rsid w:val="007E7C3D"/>
    <w:rsid w:val="007F0302"/>
    <w:rsid w:val="007F13E3"/>
    <w:rsid w:val="007F297E"/>
    <w:rsid w:val="007F2A3C"/>
    <w:rsid w:val="007F2DE6"/>
    <w:rsid w:val="007F37BF"/>
    <w:rsid w:val="007F3A7E"/>
    <w:rsid w:val="007F3B83"/>
    <w:rsid w:val="007F469F"/>
    <w:rsid w:val="007F6859"/>
    <w:rsid w:val="007F6DC6"/>
    <w:rsid w:val="007F7338"/>
    <w:rsid w:val="007F7C02"/>
    <w:rsid w:val="00801C1C"/>
    <w:rsid w:val="008032FF"/>
    <w:rsid w:val="00804107"/>
    <w:rsid w:val="008042C0"/>
    <w:rsid w:val="008061E0"/>
    <w:rsid w:val="00807567"/>
    <w:rsid w:val="008078DC"/>
    <w:rsid w:val="0081178E"/>
    <w:rsid w:val="008119A3"/>
    <w:rsid w:val="008121D9"/>
    <w:rsid w:val="00812942"/>
    <w:rsid w:val="00815359"/>
    <w:rsid w:val="00815A4A"/>
    <w:rsid w:val="0081633F"/>
    <w:rsid w:val="00816C24"/>
    <w:rsid w:val="00817119"/>
    <w:rsid w:val="0081764F"/>
    <w:rsid w:val="00821333"/>
    <w:rsid w:val="008214F2"/>
    <w:rsid w:val="008217FE"/>
    <w:rsid w:val="00822293"/>
    <w:rsid w:val="00823231"/>
    <w:rsid w:val="00823793"/>
    <w:rsid w:val="00823903"/>
    <w:rsid w:val="00823FDA"/>
    <w:rsid w:val="0082402C"/>
    <w:rsid w:val="00824203"/>
    <w:rsid w:val="00824A0E"/>
    <w:rsid w:val="0082544D"/>
    <w:rsid w:val="00827929"/>
    <w:rsid w:val="0083015B"/>
    <w:rsid w:val="008304AF"/>
    <w:rsid w:val="0083120C"/>
    <w:rsid w:val="0083135A"/>
    <w:rsid w:val="008318A0"/>
    <w:rsid w:val="00831C17"/>
    <w:rsid w:val="00832DEA"/>
    <w:rsid w:val="008339B4"/>
    <w:rsid w:val="0083440C"/>
    <w:rsid w:val="00834524"/>
    <w:rsid w:val="00835E6E"/>
    <w:rsid w:val="008366EB"/>
    <w:rsid w:val="0084406D"/>
    <w:rsid w:val="00845382"/>
    <w:rsid w:val="008454FD"/>
    <w:rsid w:val="00845FDB"/>
    <w:rsid w:val="00851510"/>
    <w:rsid w:val="00851C1C"/>
    <w:rsid w:val="00852823"/>
    <w:rsid w:val="008532A7"/>
    <w:rsid w:val="0085636F"/>
    <w:rsid w:val="00857016"/>
    <w:rsid w:val="00857988"/>
    <w:rsid w:val="00860EBB"/>
    <w:rsid w:val="0086122A"/>
    <w:rsid w:val="00861387"/>
    <w:rsid w:val="008618C6"/>
    <w:rsid w:val="00861ADA"/>
    <w:rsid w:val="00862B28"/>
    <w:rsid w:val="008634B2"/>
    <w:rsid w:val="00863846"/>
    <w:rsid w:val="00863C7D"/>
    <w:rsid w:val="00865EB5"/>
    <w:rsid w:val="008662E1"/>
    <w:rsid w:val="00866D9B"/>
    <w:rsid w:val="00867752"/>
    <w:rsid w:val="00867A97"/>
    <w:rsid w:val="008709BF"/>
    <w:rsid w:val="008714A6"/>
    <w:rsid w:val="008729D4"/>
    <w:rsid w:val="00872AA9"/>
    <w:rsid w:val="00872DF0"/>
    <w:rsid w:val="00875032"/>
    <w:rsid w:val="00877249"/>
    <w:rsid w:val="0087791F"/>
    <w:rsid w:val="00877D52"/>
    <w:rsid w:val="00880746"/>
    <w:rsid w:val="00880F8A"/>
    <w:rsid w:val="008826C2"/>
    <w:rsid w:val="008826E3"/>
    <w:rsid w:val="00882D4F"/>
    <w:rsid w:val="00882E8E"/>
    <w:rsid w:val="00883206"/>
    <w:rsid w:val="00883B2D"/>
    <w:rsid w:val="0088501E"/>
    <w:rsid w:val="008850F0"/>
    <w:rsid w:val="008861D3"/>
    <w:rsid w:val="00886832"/>
    <w:rsid w:val="008868BA"/>
    <w:rsid w:val="00886EBB"/>
    <w:rsid w:val="00890495"/>
    <w:rsid w:val="00891A37"/>
    <w:rsid w:val="00892ED7"/>
    <w:rsid w:val="0089300D"/>
    <w:rsid w:val="0089349C"/>
    <w:rsid w:val="008936E5"/>
    <w:rsid w:val="00893975"/>
    <w:rsid w:val="00893B2C"/>
    <w:rsid w:val="00896884"/>
    <w:rsid w:val="0089759C"/>
    <w:rsid w:val="008A07AB"/>
    <w:rsid w:val="008A17CE"/>
    <w:rsid w:val="008A269A"/>
    <w:rsid w:val="008A3494"/>
    <w:rsid w:val="008A47AE"/>
    <w:rsid w:val="008A65F1"/>
    <w:rsid w:val="008A6CBC"/>
    <w:rsid w:val="008A6E24"/>
    <w:rsid w:val="008B0C37"/>
    <w:rsid w:val="008B1031"/>
    <w:rsid w:val="008B1A92"/>
    <w:rsid w:val="008B1D36"/>
    <w:rsid w:val="008B3BA7"/>
    <w:rsid w:val="008B434F"/>
    <w:rsid w:val="008B5C67"/>
    <w:rsid w:val="008B60A3"/>
    <w:rsid w:val="008B730C"/>
    <w:rsid w:val="008C4DF9"/>
    <w:rsid w:val="008C6ED0"/>
    <w:rsid w:val="008C716A"/>
    <w:rsid w:val="008C7364"/>
    <w:rsid w:val="008C754E"/>
    <w:rsid w:val="008D0FDA"/>
    <w:rsid w:val="008D12BF"/>
    <w:rsid w:val="008D23DF"/>
    <w:rsid w:val="008D29F9"/>
    <w:rsid w:val="008D310F"/>
    <w:rsid w:val="008D3B4F"/>
    <w:rsid w:val="008D450E"/>
    <w:rsid w:val="008D481F"/>
    <w:rsid w:val="008D49B5"/>
    <w:rsid w:val="008D6425"/>
    <w:rsid w:val="008E0265"/>
    <w:rsid w:val="008E02E9"/>
    <w:rsid w:val="008E0578"/>
    <w:rsid w:val="008E3D1E"/>
    <w:rsid w:val="008E3E1D"/>
    <w:rsid w:val="008E496B"/>
    <w:rsid w:val="008E4D64"/>
    <w:rsid w:val="008E5D47"/>
    <w:rsid w:val="008E67A7"/>
    <w:rsid w:val="008E6904"/>
    <w:rsid w:val="008E6BA8"/>
    <w:rsid w:val="008E6D4F"/>
    <w:rsid w:val="008E714C"/>
    <w:rsid w:val="008F02D4"/>
    <w:rsid w:val="008F03F7"/>
    <w:rsid w:val="008F1317"/>
    <w:rsid w:val="008F243D"/>
    <w:rsid w:val="008F2C8E"/>
    <w:rsid w:val="008F2DBA"/>
    <w:rsid w:val="008F384E"/>
    <w:rsid w:val="008F4057"/>
    <w:rsid w:val="008F4574"/>
    <w:rsid w:val="008F6FD7"/>
    <w:rsid w:val="00900245"/>
    <w:rsid w:val="009004C2"/>
    <w:rsid w:val="0090103F"/>
    <w:rsid w:val="009013B9"/>
    <w:rsid w:val="00901C29"/>
    <w:rsid w:val="00902513"/>
    <w:rsid w:val="00902970"/>
    <w:rsid w:val="0090367D"/>
    <w:rsid w:val="00903F9E"/>
    <w:rsid w:val="00905198"/>
    <w:rsid w:val="009053E6"/>
    <w:rsid w:val="00905D9A"/>
    <w:rsid w:val="00906A8D"/>
    <w:rsid w:val="00907784"/>
    <w:rsid w:val="009078E1"/>
    <w:rsid w:val="009101FD"/>
    <w:rsid w:val="0091190C"/>
    <w:rsid w:val="009124EC"/>
    <w:rsid w:val="0091285A"/>
    <w:rsid w:val="0091302C"/>
    <w:rsid w:val="00913A71"/>
    <w:rsid w:val="00914214"/>
    <w:rsid w:val="00914649"/>
    <w:rsid w:val="00914A44"/>
    <w:rsid w:val="00916571"/>
    <w:rsid w:val="00917234"/>
    <w:rsid w:val="00917760"/>
    <w:rsid w:val="009217A0"/>
    <w:rsid w:val="00922796"/>
    <w:rsid w:val="00922BD6"/>
    <w:rsid w:val="009231D9"/>
    <w:rsid w:val="009232F0"/>
    <w:rsid w:val="00925586"/>
    <w:rsid w:val="00925FC4"/>
    <w:rsid w:val="00927056"/>
    <w:rsid w:val="009301F2"/>
    <w:rsid w:val="00930CD9"/>
    <w:rsid w:val="009313CF"/>
    <w:rsid w:val="00932130"/>
    <w:rsid w:val="00933188"/>
    <w:rsid w:val="009335D7"/>
    <w:rsid w:val="00933660"/>
    <w:rsid w:val="0093369D"/>
    <w:rsid w:val="0093394D"/>
    <w:rsid w:val="00933DDE"/>
    <w:rsid w:val="00934073"/>
    <w:rsid w:val="00934289"/>
    <w:rsid w:val="00934887"/>
    <w:rsid w:val="00934D5C"/>
    <w:rsid w:val="00940F20"/>
    <w:rsid w:val="00942738"/>
    <w:rsid w:val="00942F85"/>
    <w:rsid w:val="00943006"/>
    <w:rsid w:val="00943450"/>
    <w:rsid w:val="00943F0D"/>
    <w:rsid w:val="00944C8E"/>
    <w:rsid w:val="00945A66"/>
    <w:rsid w:val="00947623"/>
    <w:rsid w:val="00947932"/>
    <w:rsid w:val="00947F2E"/>
    <w:rsid w:val="00951129"/>
    <w:rsid w:val="0095230C"/>
    <w:rsid w:val="0095232D"/>
    <w:rsid w:val="00952362"/>
    <w:rsid w:val="00952D10"/>
    <w:rsid w:val="00953AE6"/>
    <w:rsid w:val="00954773"/>
    <w:rsid w:val="00955D31"/>
    <w:rsid w:val="00956207"/>
    <w:rsid w:val="00956ECC"/>
    <w:rsid w:val="00962ED3"/>
    <w:rsid w:val="00963A32"/>
    <w:rsid w:val="00965994"/>
    <w:rsid w:val="009665CB"/>
    <w:rsid w:val="00967F4D"/>
    <w:rsid w:val="0097004E"/>
    <w:rsid w:val="009706F9"/>
    <w:rsid w:val="00970BF7"/>
    <w:rsid w:val="00971274"/>
    <w:rsid w:val="00971576"/>
    <w:rsid w:val="0097172C"/>
    <w:rsid w:val="0097293E"/>
    <w:rsid w:val="00972F64"/>
    <w:rsid w:val="00973097"/>
    <w:rsid w:val="00973270"/>
    <w:rsid w:val="00974D23"/>
    <w:rsid w:val="00975FC6"/>
    <w:rsid w:val="00977109"/>
    <w:rsid w:val="00977A0F"/>
    <w:rsid w:val="00977A77"/>
    <w:rsid w:val="00977CD8"/>
    <w:rsid w:val="00980144"/>
    <w:rsid w:val="00980BA1"/>
    <w:rsid w:val="00981230"/>
    <w:rsid w:val="009818AD"/>
    <w:rsid w:val="00982300"/>
    <w:rsid w:val="00985281"/>
    <w:rsid w:val="009852C1"/>
    <w:rsid w:val="00986196"/>
    <w:rsid w:val="00986945"/>
    <w:rsid w:val="00987A98"/>
    <w:rsid w:val="00990E12"/>
    <w:rsid w:val="0099134D"/>
    <w:rsid w:val="0099225B"/>
    <w:rsid w:val="009922D9"/>
    <w:rsid w:val="00993CE7"/>
    <w:rsid w:val="00996E89"/>
    <w:rsid w:val="0099777A"/>
    <w:rsid w:val="00997F40"/>
    <w:rsid w:val="009A0A58"/>
    <w:rsid w:val="009A0A8F"/>
    <w:rsid w:val="009A1374"/>
    <w:rsid w:val="009A1EE4"/>
    <w:rsid w:val="009A2E79"/>
    <w:rsid w:val="009A38C8"/>
    <w:rsid w:val="009A4BCA"/>
    <w:rsid w:val="009A516F"/>
    <w:rsid w:val="009A54EB"/>
    <w:rsid w:val="009A5CBC"/>
    <w:rsid w:val="009A5E65"/>
    <w:rsid w:val="009A6F5D"/>
    <w:rsid w:val="009A73AE"/>
    <w:rsid w:val="009B107A"/>
    <w:rsid w:val="009B1D79"/>
    <w:rsid w:val="009B2C07"/>
    <w:rsid w:val="009B2F3D"/>
    <w:rsid w:val="009B4E49"/>
    <w:rsid w:val="009B599E"/>
    <w:rsid w:val="009B5AC0"/>
    <w:rsid w:val="009B6FB2"/>
    <w:rsid w:val="009B74DA"/>
    <w:rsid w:val="009C011D"/>
    <w:rsid w:val="009C1878"/>
    <w:rsid w:val="009C1C8E"/>
    <w:rsid w:val="009C238F"/>
    <w:rsid w:val="009C454F"/>
    <w:rsid w:val="009C55BB"/>
    <w:rsid w:val="009C5C8C"/>
    <w:rsid w:val="009C654A"/>
    <w:rsid w:val="009C6A18"/>
    <w:rsid w:val="009C77A1"/>
    <w:rsid w:val="009D0EE6"/>
    <w:rsid w:val="009D174C"/>
    <w:rsid w:val="009D1CBC"/>
    <w:rsid w:val="009D1DA2"/>
    <w:rsid w:val="009D4402"/>
    <w:rsid w:val="009D4B49"/>
    <w:rsid w:val="009D4E6B"/>
    <w:rsid w:val="009D5041"/>
    <w:rsid w:val="009D55F1"/>
    <w:rsid w:val="009D5FCC"/>
    <w:rsid w:val="009D61BC"/>
    <w:rsid w:val="009D65AD"/>
    <w:rsid w:val="009D7ED7"/>
    <w:rsid w:val="009D7F37"/>
    <w:rsid w:val="009E02A5"/>
    <w:rsid w:val="009E164A"/>
    <w:rsid w:val="009E1C94"/>
    <w:rsid w:val="009E2AC9"/>
    <w:rsid w:val="009E4790"/>
    <w:rsid w:val="009E4E83"/>
    <w:rsid w:val="009E5C54"/>
    <w:rsid w:val="009E6684"/>
    <w:rsid w:val="009E7061"/>
    <w:rsid w:val="009E74A6"/>
    <w:rsid w:val="009F1764"/>
    <w:rsid w:val="009F227C"/>
    <w:rsid w:val="009F2645"/>
    <w:rsid w:val="009F2CC9"/>
    <w:rsid w:val="009F318E"/>
    <w:rsid w:val="009F3893"/>
    <w:rsid w:val="009F3CF1"/>
    <w:rsid w:val="009F49E5"/>
    <w:rsid w:val="009F5D17"/>
    <w:rsid w:val="009F5EFD"/>
    <w:rsid w:val="009F7753"/>
    <w:rsid w:val="009F798A"/>
    <w:rsid w:val="00A0071B"/>
    <w:rsid w:val="00A00E29"/>
    <w:rsid w:val="00A02F60"/>
    <w:rsid w:val="00A03A62"/>
    <w:rsid w:val="00A05C6C"/>
    <w:rsid w:val="00A05EDA"/>
    <w:rsid w:val="00A067D1"/>
    <w:rsid w:val="00A10907"/>
    <w:rsid w:val="00A10C36"/>
    <w:rsid w:val="00A11547"/>
    <w:rsid w:val="00A11E5B"/>
    <w:rsid w:val="00A12CFF"/>
    <w:rsid w:val="00A17560"/>
    <w:rsid w:val="00A203F0"/>
    <w:rsid w:val="00A20489"/>
    <w:rsid w:val="00A20C26"/>
    <w:rsid w:val="00A20C64"/>
    <w:rsid w:val="00A20E04"/>
    <w:rsid w:val="00A215D0"/>
    <w:rsid w:val="00A21654"/>
    <w:rsid w:val="00A2183B"/>
    <w:rsid w:val="00A239B7"/>
    <w:rsid w:val="00A23AEC"/>
    <w:rsid w:val="00A24D00"/>
    <w:rsid w:val="00A2507E"/>
    <w:rsid w:val="00A257ED"/>
    <w:rsid w:val="00A25EF2"/>
    <w:rsid w:val="00A27340"/>
    <w:rsid w:val="00A300FA"/>
    <w:rsid w:val="00A31A97"/>
    <w:rsid w:val="00A31B95"/>
    <w:rsid w:val="00A323F7"/>
    <w:rsid w:val="00A32A2C"/>
    <w:rsid w:val="00A32B88"/>
    <w:rsid w:val="00A332A7"/>
    <w:rsid w:val="00A33DF8"/>
    <w:rsid w:val="00A33F7E"/>
    <w:rsid w:val="00A346A1"/>
    <w:rsid w:val="00A35160"/>
    <w:rsid w:val="00A35213"/>
    <w:rsid w:val="00A37103"/>
    <w:rsid w:val="00A37B5A"/>
    <w:rsid w:val="00A37EC2"/>
    <w:rsid w:val="00A37F85"/>
    <w:rsid w:val="00A41B9D"/>
    <w:rsid w:val="00A41CB9"/>
    <w:rsid w:val="00A42524"/>
    <w:rsid w:val="00A42E39"/>
    <w:rsid w:val="00A441C4"/>
    <w:rsid w:val="00A45B71"/>
    <w:rsid w:val="00A50DA6"/>
    <w:rsid w:val="00A5173B"/>
    <w:rsid w:val="00A525B4"/>
    <w:rsid w:val="00A52A6A"/>
    <w:rsid w:val="00A53659"/>
    <w:rsid w:val="00A53E40"/>
    <w:rsid w:val="00A5494E"/>
    <w:rsid w:val="00A54A4B"/>
    <w:rsid w:val="00A54CDC"/>
    <w:rsid w:val="00A5562A"/>
    <w:rsid w:val="00A55787"/>
    <w:rsid w:val="00A564AF"/>
    <w:rsid w:val="00A565BC"/>
    <w:rsid w:val="00A5726A"/>
    <w:rsid w:val="00A5772E"/>
    <w:rsid w:val="00A603D0"/>
    <w:rsid w:val="00A616DC"/>
    <w:rsid w:val="00A61E29"/>
    <w:rsid w:val="00A6218B"/>
    <w:rsid w:val="00A62ECF"/>
    <w:rsid w:val="00A637C7"/>
    <w:rsid w:val="00A64885"/>
    <w:rsid w:val="00A65A53"/>
    <w:rsid w:val="00A66F30"/>
    <w:rsid w:val="00A67AD1"/>
    <w:rsid w:val="00A700B5"/>
    <w:rsid w:val="00A70728"/>
    <w:rsid w:val="00A70C8F"/>
    <w:rsid w:val="00A713B0"/>
    <w:rsid w:val="00A71440"/>
    <w:rsid w:val="00A72BDB"/>
    <w:rsid w:val="00A730B9"/>
    <w:rsid w:val="00A73EB2"/>
    <w:rsid w:val="00A74953"/>
    <w:rsid w:val="00A754EC"/>
    <w:rsid w:val="00A80CF6"/>
    <w:rsid w:val="00A8116E"/>
    <w:rsid w:val="00A835B5"/>
    <w:rsid w:val="00A87FBF"/>
    <w:rsid w:val="00A90276"/>
    <w:rsid w:val="00A909BB"/>
    <w:rsid w:val="00A90CB6"/>
    <w:rsid w:val="00A918BB"/>
    <w:rsid w:val="00A92A81"/>
    <w:rsid w:val="00A93A32"/>
    <w:rsid w:val="00A953F2"/>
    <w:rsid w:val="00A95694"/>
    <w:rsid w:val="00A96EA0"/>
    <w:rsid w:val="00AA05E5"/>
    <w:rsid w:val="00AA0618"/>
    <w:rsid w:val="00AA4528"/>
    <w:rsid w:val="00AA5EF5"/>
    <w:rsid w:val="00AA61DE"/>
    <w:rsid w:val="00AA6344"/>
    <w:rsid w:val="00AA68F9"/>
    <w:rsid w:val="00AA702A"/>
    <w:rsid w:val="00AA73D0"/>
    <w:rsid w:val="00AA7AAE"/>
    <w:rsid w:val="00AA7EF5"/>
    <w:rsid w:val="00AB03F4"/>
    <w:rsid w:val="00AB04C2"/>
    <w:rsid w:val="00AB10F4"/>
    <w:rsid w:val="00AB1976"/>
    <w:rsid w:val="00AB1F5A"/>
    <w:rsid w:val="00AB5074"/>
    <w:rsid w:val="00AB67A7"/>
    <w:rsid w:val="00AB686B"/>
    <w:rsid w:val="00AB7A0A"/>
    <w:rsid w:val="00AC0BA3"/>
    <w:rsid w:val="00AC1A54"/>
    <w:rsid w:val="00AC1C98"/>
    <w:rsid w:val="00AC215E"/>
    <w:rsid w:val="00AC2775"/>
    <w:rsid w:val="00AC292B"/>
    <w:rsid w:val="00AC2C14"/>
    <w:rsid w:val="00AC419B"/>
    <w:rsid w:val="00AC565A"/>
    <w:rsid w:val="00AD0143"/>
    <w:rsid w:val="00AD0C62"/>
    <w:rsid w:val="00AD0EA2"/>
    <w:rsid w:val="00AD31E9"/>
    <w:rsid w:val="00AD3E47"/>
    <w:rsid w:val="00AD4C29"/>
    <w:rsid w:val="00AD5081"/>
    <w:rsid w:val="00AD78A8"/>
    <w:rsid w:val="00AE0CFC"/>
    <w:rsid w:val="00AE0E28"/>
    <w:rsid w:val="00AE2CE6"/>
    <w:rsid w:val="00AE3392"/>
    <w:rsid w:val="00AE377F"/>
    <w:rsid w:val="00AE3988"/>
    <w:rsid w:val="00AE3DD8"/>
    <w:rsid w:val="00AE420D"/>
    <w:rsid w:val="00AE44D8"/>
    <w:rsid w:val="00AE6D75"/>
    <w:rsid w:val="00AE6E13"/>
    <w:rsid w:val="00AE7005"/>
    <w:rsid w:val="00AF0826"/>
    <w:rsid w:val="00AF20E6"/>
    <w:rsid w:val="00AF222E"/>
    <w:rsid w:val="00AF3755"/>
    <w:rsid w:val="00AF37E9"/>
    <w:rsid w:val="00AF3904"/>
    <w:rsid w:val="00AF3ED9"/>
    <w:rsid w:val="00AF4F94"/>
    <w:rsid w:val="00AF5E14"/>
    <w:rsid w:val="00AF5E85"/>
    <w:rsid w:val="00AF6088"/>
    <w:rsid w:val="00AF7339"/>
    <w:rsid w:val="00AF7929"/>
    <w:rsid w:val="00B0109B"/>
    <w:rsid w:val="00B01AF9"/>
    <w:rsid w:val="00B048ED"/>
    <w:rsid w:val="00B04D39"/>
    <w:rsid w:val="00B05713"/>
    <w:rsid w:val="00B06BE9"/>
    <w:rsid w:val="00B11283"/>
    <w:rsid w:val="00B1162C"/>
    <w:rsid w:val="00B12D01"/>
    <w:rsid w:val="00B12EB0"/>
    <w:rsid w:val="00B14FE0"/>
    <w:rsid w:val="00B15D57"/>
    <w:rsid w:val="00B162E2"/>
    <w:rsid w:val="00B16CA2"/>
    <w:rsid w:val="00B1768D"/>
    <w:rsid w:val="00B225D2"/>
    <w:rsid w:val="00B23896"/>
    <w:rsid w:val="00B23A5C"/>
    <w:rsid w:val="00B23FC0"/>
    <w:rsid w:val="00B2421F"/>
    <w:rsid w:val="00B2497A"/>
    <w:rsid w:val="00B25D33"/>
    <w:rsid w:val="00B25DED"/>
    <w:rsid w:val="00B266CE"/>
    <w:rsid w:val="00B27D0E"/>
    <w:rsid w:val="00B301C1"/>
    <w:rsid w:val="00B334C7"/>
    <w:rsid w:val="00B33AC9"/>
    <w:rsid w:val="00B3483E"/>
    <w:rsid w:val="00B352A0"/>
    <w:rsid w:val="00B36C26"/>
    <w:rsid w:val="00B3700B"/>
    <w:rsid w:val="00B370CB"/>
    <w:rsid w:val="00B40590"/>
    <w:rsid w:val="00B40B2C"/>
    <w:rsid w:val="00B410A1"/>
    <w:rsid w:val="00B41383"/>
    <w:rsid w:val="00B428A3"/>
    <w:rsid w:val="00B42FD1"/>
    <w:rsid w:val="00B43375"/>
    <w:rsid w:val="00B436B3"/>
    <w:rsid w:val="00B43AED"/>
    <w:rsid w:val="00B43D62"/>
    <w:rsid w:val="00B43E7D"/>
    <w:rsid w:val="00B4525B"/>
    <w:rsid w:val="00B4601C"/>
    <w:rsid w:val="00B463A5"/>
    <w:rsid w:val="00B46FF2"/>
    <w:rsid w:val="00B47568"/>
    <w:rsid w:val="00B47DE9"/>
    <w:rsid w:val="00B500E8"/>
    <w:rsid w:val="00B502F1"/>
    <w:rsid w:val="00B50B22"/>
    <w:rsid w:val="00B525E6"/>
    <w:rsid w:val="00B52643"/>
    <w:rsid w:val="00B5296B"/>
    <w:rsid w:val="00B53722"/>
    <w:rsid w:val="00B54146"/>
    <w:rsid w:val="00B544ED"/>
    <w:rsid w:val="00B54784"/>
    <w:rsid w:val="00B5554E"/>
    <w:rsid w:val="00B56676"/>
    <w:rsid w:val="00B573DC"/>
    <w:rsid w:val="00B611CD"/>
    <w:rsid w:val="00B61788"/>
    <w:rsid w:val="00B62E98"/>
    <w:rsid w:val="00B63F0F"/>
    <w:rsid w:val="00B65A1E"/>
    <w:rsid w:val="00B65DFB"/>
    <w:rsid w:val="00B66180"/>
    <w:rsid w:val="00B66EDA"/>
    <w:rsid w:val="00B6775D"/>
    <w:rsid w:val="00B67E8C"/>
    <w:rsid w:val="00B706F1"/>
    <w:rsid w:val="00B708D9"/>
    <w:rsid w:val="00B71C58"/>
    <w:rsid w:val="00B7262E"/>
    <w:rsid w:val="00B73158"/>
    <w:rsid w:val="00B7330C"/>
    <w:rsid w:val="00B73BE9"/>
    <w:rsid w:val="00B7401F"/>
    <w:rsid w:val="00B74966"/>
    <w:rsid w:val="00B75550"/>
    <w:rsid w:val="00B75BA8"/>
    <w:rsid w:val="00B7690A"/>
    <w:rsid w:val="00B770D8"/>
    <w:rsid w:val="00B8041D"/>
    <w:rsid w:val="00B80C40"/>
    <w:rsid w:val="00B817A9"/>
    <w:rsid w:val="00B8488A"/>
    <w:rsid w:val="00B84E8D"/>
    <w:rsid w:val="00B857C9"/>
    <w:rsid w:val="00B87FB5"/>
    <w:rsid w:val="00B9080B"/>
    <w:rsid w:val="00B9161E"/>
    <w:rsid w:val="00B934A6"/>
    <w:rsid w:val="00B94B6E"/>
    <w:rsid w:val="00B95417"/>
    <w:rsid w:val="00B959F5"/>
    <w:rsid w:val="00B95FCB"/>
    <w:rsid w:val="00B976BD"/>
    <w:rsid w:val="00B9781E"/>
    <w:rsid w:val="00B97E04"/>
    <w:rsid w:val="00BA01C9"/>
    <w:rsid w:val="00BA026C"/>
    <w:rsid w:val="00BA080F"/>
    <w:rsid w:val="00BA2FE1"/>
    <w:rsid w:val="00BA3E5C"/>
    <w:rsid w:val="00BA4B4F"/>
    <w:rsid w:val="00BA56FB"/>
    <w:rsid w:val="00BA64CD"/>
    <w:rsid w:val="00BA683D"/>
    <w:rsid w:val="00BA7667"/>
    <w:rsid w:val="00BA7A27"/>
    <w:rsid w:val="00BB01DC"/>
    <w:rsid w:val="00BB09EF"/>
    <w:rsid w:val="00BB0C1E"/>
    <w:rsid w:val="00BB1109"/>
    <w:rsid w:val="00BB177F"/>
    <w:rsid w:val="00BB17E8"/>
    <w:rsid w:val="00BB3ACA"/>
    <w:rsid w:val="00BB53BC"/>
    <w:rsid w:val="00BB54F8"/>
    <w:rsid w:val="00BB5AD1"/>
    <w:rsid w:val="00BB66D7"/>
    <w:rsid w:val="00BC0232"/>
    <w:rsid w:val="00BC0725"/>
    <w:rsid w:val="00BC2CBE"/>
    <w:rsid w:val="00BC2E92"/>
    <w:rsid w:val="00BC4256"/>
    <w:rsid w:val="00BC5FBF"/>
    <w:rsid w:val="00BD0C53"/>
    <w:rsid w:val="00BD0EB8"/>
    <w:rsid w:val="00BD14B1"/>
    <w:rsid w:val="00BD1632"/>
    <w:rsid w:val="00BD2544"/>
    <w:rsid w:val="00BD27CE"/>
    <w:rsid w:val="00BD2EB0"/>
    <w:rsid w:val="00BD4715"/>
    <w:rsid w:val="00BD5380"/>
    <w:rsid w:val="00BD5DEE"/>
    <w:rsid w:val="00BD74EA"/>
    <w:rsid w:val="00BE00A9"/>
    <w:rsid w:val="00BE1AF6"/>
    <w:rsid w:val="00BE2247"/>
    <w:rsid w:val="00BE5047"/>
    <w:rsid w:val="00BE5E08"/>
    <w:rsid w:val="00BE70AB"/>
    <w:rsid w:val="00BE7AF0"/>
    <w:rsid w:val="00BF06A2"/>
    <w:rsid w:val="00BF0C5E"/>
    <w:rsid w:val="00BF2554"/>
    <w:rsid w:val="00BF35DF"/>
    <w:rsid w:val="00BF413C"/>
    <w:rsid w:val="00BF417E"/>
    <w:rsid w:val="00BF4920"/>
    <w:rsid w:val="00BF4EA2"/>
    <w:rsid w:val="00BF5A72"/>
    <w:rsid w:val="00BF783C"/>
    <w:rsid w:val="00BF7C14"/>
    <w:rsid w:val="00C000B5"/>
    <w:rsid w:val="00C001BF"/>
    <w:rsid w:val="00C01F3E"/>
    <w:rsid w:val="00C02876"/>
    <w:rsid w:val="00C02EB7"/>
    <w:rsid w:val="00C03BF2"/>
    <w:rsid w:val="00C04E75"/>
    <w:rsid w:val="00C05491"/>
    <w:rsid w:val="00C05894"/>
    <w:rsid w:val="00C0768F"/>
    <w:rsid w:val="00C07717"/>
    <w:rsid w:val="00C07AF9"/>
    <w:rsid w:val="00C07EFA"/>
    <w:rsid w:val="00C10716"/>
    <w:rsid w:val="00C108CE"/>
    <w:rsid w:val="00C10CA0"/>
    <w:rsid w:val="00C111FD"/>
    <w:rsid w:val="00C12288"/>
    <w:rsid w:val="00C12B62"/>
    <w:rsid w:val="00C15271"/>
    <w:rsid w:val="00C176AB"/>
    <w:rsid w:val="00C20773"/>
    <w:rsid w:val="00C210A4"/>
    <w:rsid w:val="00C21452"/>
    <w:rsid w:val="00C227EA"/>
    <w:rsid w:val="00C23031"/>
    <w:rsid w:val="00C23687"/>
    <w:rsid w:val="00C247C5"/>
    <w:rsid w:val="00C25962"/>
    <w:rsid w:val="00C25B76"/>
    <w:rsid w:val="00C303C9"/>
    <w:rsid w:val="00C315A7"/>
    <w:rsid w:val="00C31892"/>
    <w:rsid w:val="00C31DC0"/>
    <w:rsid w:val="00C322F6"/>
    <w:rsid w:val="00C34C37"/>
    <w:rsid w:val="00C35125"/>
    <w:rsid w:val="00C35983"/>
    <w:rsid w:val="00C36753"/>
    <w:rsid w:val="00C3679C"/>
    <w:rsid w:val="00C37C7D"/>
    <w:rsid w:val="00C4071D"/>
    <w:rsid w:val="00C41278"/>
    <w:rsid w:val="00C41A99"/>
    <w:rsid w:val="00C420E1"/>
    <w:rsid w:val="00C4330D"/>
    <w:rsid w:val="00C435F7"/>
    <w:rsid w:val="00C4366F"/>
    <w:rsid w:val="00C44879"/>
    <w:rsid w:val="00C44D35"/>
    <w:rsid w:val="00C4693C"/>
    <w:rsid w:val="00C47ADD"/>
    <w:rsid w:val="00C526F0"/>
    <w:rsid w:val="00C540A1"/>
    <w:rsid w:val="00C551BD"/>
    <w:rsid w:val="00C56157"/>
    <w:rsid w:val="00C56BF8"/>
    <w:rsid w:val="00C57A7A"/>
    <w:rsid w:val="00C57C91"/>
    <w:rsid w:val="00C6014B"/>
    <w:rsid w:val="00C60408"/>
    <w:rsid w:val="00C60674"/>
    <w:rsid w:val="00C60B06"/>
    <w:rsid w:val="00C619F5"/>
    <w:rsid w:val="00C62021"/>
    <w:rsid w:val="00C62831"/>
    <w:rsid w:val="00C65ECC"/>
    <w:rsid w:val="00C66848"/>
    <w:rsid w:val="00C66AB8"/>
    <w:rsid w:val="00C709B0"/>
    <w:rsid w:val="00C72254"/>
    <w:rsid w:val="00C73314"/>
    <w:rsid w:val="00C7475F"/>
    <w:rsid w:val="00C7555A"/>
    <w:rsid w:val="00C76110"/>
    <w:rsid w:val="00C76113"/>
    <w:rsid w:val="00C80557"/>
    <w:rsid w:val="00C80A90"/>
    <w:rsid w:val="00C80E27"/>
    <w:rsid w:val="00C82313"/>
    <w:rsid w:val="00C82C15"/>
    <w:rsid w:val="00C84352"/>
    <w:rsid w:val="00C8468B"/>
    <w:rsid w:val="00C850F5"/>
    <w:rsid w:val="00C8540F"/>
    <w:rsid w:val="00C87061"/>
    <w:rsid w:val="00C91018"/>
    <w:rsid w:val="00C91086"/>
    <w:rsid w:val="00C91E3F"/>
    <w:rsid w:val="00C9205D"/>
    <w:rsid w:val="00C921C4"/>
    <w:rsid w:val="00C928D2"/>
    <w:rsid w:val="00C93B8A"/>
    <w:rsid w:val="00C957B4"/>
    <w:rsid w:val="00C95AC1"/>
    <w:rsid w:val="00C95F1F"/>
    <w:rsid w:val="00C9637A"/>
    <w:rsid w:val="00C9714D"/>
    <w:rsid w:val="00C9784D"/>
    <w:rsid w:val="00CA034D"/>
    <w:rsid w:val="00CA03EC"/>
    <w:rsid w:val="00CA0924"/>
    <w:rsid w:val="00CA281A"/>
    <w:rsid w:val="00CA30B3"/>
    <w:rsid w:val="00CA41FF"/>
    <w:rsid w:val="00CA5AE1"/>
    <w:rsid w:val="00CA6F11"/>
    <w:rsid w:val="00CA759B"/>
    <w:rsid w:val="00CA7B6B"/>
    <w:rsid w:val="00CA7C4A"/>
    <w:rsid w:val="00CA7F50"/>
    <w:rsid w:val="00CB17DB"/>
    <w:rsid w:val="00CB19A6"/>
    <w:rsid w:val="00CB2836"/>
    <w:rsid w:val="00CB4C3E"/>
    <w:rsid w:val="00CB5C5D"/>
    <w:rsid w:val="00CB7C1F"/>
    <w:rsid w:val="00CC0FE7"/>
    <w:rsid w:val="00CC14CD"/>
    <w:rsid w:val="00CC185B"/>
    <w:rsid w:val="00CC1B8F"/>
    <w:rsid w:val="00CC1F35"/>
    <w:rsid w:val="00CC2945"/>
    <w:rsid w:val="00CC56A2"/>
    <w:rsid w:val="00CC6012"/>
    <w:rsid w:val="00CC632B"/>
    <w:rsid w:val="00CC6514"/>
    <w:rsid w:val="00CC66D0"/>
    <w:rsid w:val="00CC685B"/>
    <w:rsid w:val="00CC6AAB"/>
    <w:rsid w:val="00CC7CBD"/>
    <w:rsid w:val="00CD0407"/>
    <w:rsid w:val="00CD0A21"/>
    <w:rsid w:val="00CD0D06"/>
    <w:rsid w:val="00CD131E"/>
    <w:rsid w:val="00CD173E"/>
    <w:rsid w:val="00CD1962"/>
    <w:rsid w:val="00CD1BE6"/>
    <w:rsid w:val="00CD1F84"/>
    <w:rsid w:val="00CD1F8C"/>
    <w:rsid w:val="00CD27F1"/>
    <w:rsid w:val="00CD2B0C"/>
    <w:rsid w:val="00CD43EB"/>
    <w:rsid w:val="00CD54F9"/>
    <w:rsid w:val="00CD6FA0"/>
    <w:rsid w:val="00CE0718"/>
    <w:rsid w:val="00CE12C2"/>
    <w:rsid w:val="00CE1CA3"/>
    <w:rsid w:val="00CE1FA9"/>
    <w:rsid w:val="00CE355A"/>
    <w:rsid w:val="00CE61C2"/>
    <w:rsid w:val="00CE73E7"/>
    <w:rsid w:val="00CE7674"/>
    <w:rsid w:val="00CE793B"/>
    <w:rsid w:val="00CE7A80"/>
    <w:rsid w:val="00CE7F12"/>
    <w:rsid w:val="00CF0153"/>
    <w:rsid w:val="00CF0418"/>
    <w:rsid w:val="00CF0479"/>
    <w:rsid w:val="00CF24DD"/>
    <w:rsid w:val="00CF2775"/>
    <w:rsid w:val="00CF36BC"/>
    <w:rsid w:val="00CF3714"/>
    <w:rsid w:val="00CF431D"/>
    <w:rsid w:val="00CF4759"/>
    <w:rsid w:val="00CF4818"/>
    <w:rsid w:val="00CF60EA"/>
    <w:rsid w:val="00CF6278"/>
    <w:rsid w:val="00CF665C"/>
    <w:rsid w:val="00CF668A"/>
    <w:rsid w:val="00CF697A"/>
    <w:rsid w:val="00CF758D"/>
    <w:rsid w:val="00CF7F59"/>
    <w:rsid w:val="00D02BC9"/>
    <w:rsid w:val="00D032DB"/>
    <w:rsid w:val="00D035A1"/>
    <w:rsid w:val="00D03672"/>
    <w:rsid w:val="00D0387D"/>
    <w:rsid w:val="00D047C4"/>
    <w:rsid w:val="00D05538"/>
    <w:rsid w:val="00D144A0"/>
    <w:rsid w:val="00D1491B"/>
    <w:rsid w:val="00D150C2"/>
    <w:rsid w:val="00D1567A"/>
    <w:rsid w:val="00D16506"/>
    <w:rsid w:val="00D168E3"/>
    <w:rsid w:val="00D16EE1"/>
    <w:rsid w:val="00D2011A"/>
    <w:rsid w:val="00D21338"/>
    <w:rsid w:val="00D22D40"/>
    <w:rsid w:val="00D23CAF"/>
    <w:rsid w:val="00D24AFA"/>
    <w:rsid w:val="00D2523C"/>
    <w:rsid w:val="00D25E0C"/>
    <w:rsid w:val="00D26D42"/>
    <w:rsid w:val="00D27920"/>
    <w:rsid w:val="00D30214"/>
    <w:rsid w:val="00D30571"/>
    <w:rsid w:val="00D333FD"/>
    <w:rsid w:val="00D3345A"/>
    <w:rsid w:val="00D33B83"/>
    <w:rsid w:val="00D33BF4"/>
    <w:rsid w:val="00D3486A"/>
    <w:rsid w:val="00D34F33"/>
    <w:rsid w:val="00D35783"/>
    <w:rsid w:val="00D36E28"/>
    <w:rsid w:val="00D3705C"/>
    <w:rsid w:val="00D372FB"/>
    <w:rsid w:val="00D37F79"/>
    <w:rsid w:val="00D40B32"/>
    <w:rsid w:val="00D41CA8"/>
    <w:rsid w:val="00D42B9B"/>
    <w:rsid w:val="00D42E4D"/>
    <w:rsid w:val="00D439AC"/>
    <w:rsid w:val="00D44813"/>
    <w:rsid w:val="00D44F87"/>
    <w:rsid w:val="00D45ECE"/>
    <w:rsid w:val="00D46ED8"/>
    <w:rsid w:val="00D51612"/>
    <w:rsid w:val="00D520AA"/>
    <w:rsid w:val="00D529C4"/>
    <w:rsid w:val="00D52DC6"/>
    <w:rsid w:val="00D534AD"/>
    <w:rsid w:val="00D53666"/>
    <w:rsid w:val="00D5415F"/>
    <w:rsid w:val="00D54342"/>
    <w:rsid w:val="00D54F30"/>
    <w:rsid w:val="00D55072"/>
    <w:rsid w:val="00D55ABE"/>
    <w:rsid w:val="00D56690"/>
    <w:rsid w:val="00D56E00"/>
    <w:rsid w:val="00D57B58"/>
    <w:rsid w:val="00D60C16"/>
    <w:rsid w:val="00D60EB4"/>
    <w:rsid w:val="00D60F13"/>
    <w:rsid w:val="00D6178B"/>
    <w:rsid w:val="00D61E4C"/>
    <w:rsid w:val="00D62B30"/>
    <w:rsid w:val="00D62E38"/>
    <w:rsid w:val="00D66136"/>
    <w:rsid w:val="00D662C4"/>
    <w:rsid w:val="00D722A5"/>
    <w:rsid w:val="00D73B8B"/>
    <w:rsid w:val="00D73E24"/>
    <w:rsid w:val="00D7597D"/>
    <w:rsid w:val="00D76326"/>
    <w:rsid w:val="00D77540"/>
    <w:rsid w:val="00D8078A"/>
    <w:rsid w:val="00D81E4E"/>
    <w:rsid w:val="00D81F57"/>
    <w:rsid w:val="00D82028"/>
    <w:rsid w:val="00D82ED1"/>
    <w:rsid w:val="00D83246"/>
    <w:rsid w:val="00D83AD0"/>
    <w:rsid w:val="00D84700"/>
    <w:rsid w:val="00D8486D"/>
    <w:rsid w:val="00D84B86"/>
    <w:rsid w:val="00D84BAE"/>
    <w:rsid w:val="00D84F1A"/>
    <w:rsid w:val="00D85764"/>
    <w:rsid w:val="00D862A7"/>
    <w:rsid w:val="00D868FA"/>
    <w:rsid w:val="00D86B3C"/>
    <w:rsid w:val="00D87988"/>
    <w:rsid w:val="00D87B9E"/>
    <w:rsid w:val="00D908F8"/>
    <w:rsid w:val="00D90FD7"/>
    <w:rsid w:val="00D914A7"/>
    <w:rsid w:val="00D9279D"/>
    <w:rsid w:val="00D94AF7"/>
    <w:rsid w:val="00D9526F"/>
    <w:rsid w:val="00D95C88"/>
    <w:rsid w:val="00D95F3B"/>
    <w:rsid w:val="00D964AB"/>
    <w:rsid w:val="00D964C2"/>
    <w:rsid w:val="00D975D4"/>
    <w:rsid w:val="00D97C8E"/>
    <w:rsid w:val="00D97E19"/>
    <w:rsid w:val="00D97E4D"/>
    <w:rsid w:val="00DA0FE9"/>
    <w:rsid w:val="00DA0FEF"/>
    <w:rsid w:val="00DA2329"/>
    <w:rsid w:val="00DA30DA"/>
    <w:rsid w:val="00DA32FD"/>
    <w:rsid w:val="00DA379F"/>
    <w:rsid w:val="00DA3F02"/>
    <w:rsid w:val="00DA44B9"/>
    <w:rsid w:val="00DA4873"/>
    <w:rsid w:val="00DA4903"/>
    <w:rsid w:val="00DA4927"/>
    <w:rsid w:val="00DA4C02"/>
    <w:rsid w:val="00DA5BF4"/>
    <w:rsid w:val="00DA637F"/>
    <w:rsid w:val="00DA6610"/>
    <w:rsid w:val="00DA69C8"/>
    <w:rsid w:val="00DA6E8F"/>
    <w:rsid w:val="00DA707C"/>
    <w:rsid w:val="00DA7570"/>
    <w:rsid w:val="00DA78BE"/>
    <w:rsid w:val="00DB01F1"/>
    <w:rsid w:val="00DB1976"/>
    <w:rsid w:val="00DB1ADB"/>
    <w:rsid w:val="00DB2103"/>
    <w:rsid w:val="00DB2A10"/>
    <w:rsid w:val="00DB2B21"/>
    <w:rsid w:val="00DB3789"/>
    <w:rsid w:val="00DB3C1D"/>
    <w:rsid w:val="00DB4F09"/>
    <w:rsid w:val="00DB6051"/>
    <w:rsid w:val="00DB679B"/>
    <w:rsid w:val="00DB6B54"/>
    <w:rsid w:val="00DB6C74"/>
    <w:rsid w:val="00DB714D"/>
    <w:rsid w:val="00DB77E2"/>
    <w:rsid w:val="00DC0675"/>
    <w:rsid w:val="00DC16A5"/>
    <w:rsid w:val="00DC1963"/>
    <w:rsid w:val="00DC4ACB"/>
    <w:rsid w:val="00DC4CC3"/>
    <w:rsid w:val="00DC4D5A"/>
    <w:rsid w:val="00DC4D8A"/>
    <w:rsid w:val="00DC4DFE"/>
    <w:rsid w:val="00DC6B05"/>
    <w:rsid w:val="00DC7A47"/>
    <w:rsid w:val="00DD0E2E"/>
    <w:rsid w:val="00DD1F20"/>
    <w:rsid w:val="00DD2ACD"/>
    <w:rsid w:val="00DD3DC5"/>
    <w:rsid w:val="00DD4D0D"/>
    <w:rsid w:val="00DD51CB"/>
    <w:rsid w:val="00DD5651"/>
    <w:rsid w:val="00DD6A77"/>
    <w:rsid w:val="00DD738E"/>
    <w:rsid w:val="00DD78C1"/>
    <w:rsid w:val="00DD7AC9"/>
    <w:rsid w:val="00DE021A"/>
    <w:rsid w:val="00DE0688"/>
    <w:rsid w:val="00DE0F98"/>
    <w:rsid w:val="00DE1225"/>
    <w:rsid w:val="00DE1417"/>
    <w:rsid w:val="00DE2D77"/>
    <w:rsid w:val="00DF10FB"/>
    <w:rsid w:val="00DF115E"/>
    <w:rsid w:val="00DF1377"/>
    <w:rsid w:val="00DF262F"/>
    <w:rsid w:val="00DF2BB1"/>
    <w:rsid w:val="00DF3493"/>
    <w:rsid w:val="00DF3B1A"/>
    <w:rsid w:val="00DF578D"/>
    <w:rsid w:val="00DF72D7"/>
    <w:rsid w:val="00E01561"/>
    <w:rsid w:val="00E023E8"/>
    <w:rsid w:val="00E02FC4"/>
    <w:rsid w:val="00E03253"/>
    <w:rsid w:val="00E03ABB"/>
    <w:rsid w:val="00E05DCB"/>
    <w:rsid w:val="00E06BC9"/>
    <w:rsid w:val="00E07AC6"/>
    <w:rsid w:val="00E12875"/>
    <w:rsid w:val="00E1337B"/>
    <w:rsid w:val="00E13491"/>
    <w:rsid w:val="00E135CF"/>
    <w:rsid w:val="00E13C07"/>
    <w:rsid w:val="00E145C0"/>
    <w:rsid w:val="00E14737"/>
    <w:rsid w:val="00E14DBB"/>
    <w:rsid w:val="00E15688"/>
    <w:rsid w:val="00E1594B"/>
    <w:rsid w:val="00E172A3"/>
    <w:rsid w:val="00E17347"/>
    <w:rsid w:val="00E17684"/>
    <w:rsid w:val="00E17AF3"/>
    <w:rsid w:val="00E20774"/>
    <w:rsid w:val="00E239B7"/>
    <w:rsid w:val="00E2627A"/>
    <w:rsid w:val="00E27B30"/>
    <w:rsid w:val="00E3296F"/>
    <w:rsid w:val="00E34276"/>
    <w:rsid w:val="00E342F3"/>
    <w:rsid w:val="00E36FF8"/>
    <w:rsid w:val="00E372EC"/>
    <w:rsid w:val="00E415A6"/>
    <w:rsid w:val="00E417CC"/>
    <w:rsid w:val="00E43656"/>
    <w:rsid w:val="00E43682"/>
    <w:rsid w:val="00E439DE"/>
    <w:rsid w:val="00E43E5D"/>
    <w:rsid w:val="00E445C9"/>
    <w:rsid w:val="00E453BC"/>
    <w:rsid w:val="00E46530"/>
    <w:rsid w:val="00E46D3D"/>
    <w:rsid w:val="00E472AD"/>
    <w:rsid w:val="00E47887"/>
    <w:rsid w:val="00E47F8C"/>
    <w:rsid w:val="00E5095E"/>
    <w:rsid w:val="00E51BB6"/>
    <w:rsid w:val="00E52D89"/>
    <w:rsid w:val="00E530EF"/>
    <w:rsid w:val="00E53AFC"/>
    <w:rsid w:val="00E547B8"/>
    <w:rsid w:val="00E562D8"/>
    <w:rsid w:val="00E5647B"/>
    <w:rsid w:val="00E570F6"/>
    <w:rsid w:val="00E60449"/>
    <w:rsid w:val="00E606D0"/>
    <w:rsid w:val="00E620B7"/>
    <w:rsid w:val="00E62227"/>
    <w:rsid w:val="00E631C1"/>
    <w:rsid w:val="00E6320D"/>
    <w:rsid w:val="00E63AA0"/>
    <w:rsid w:val="00E645B7"/>
    <w:rsid w:val="00E64D46"/>
    <w:rsid w:val="00E65299"/>
    <w:rsid w:val="00E65DA6"/>
    <w:rsid w:val="00E672CD"/>
    <w:rsid w:val="00E67355"/>
    <w:rsid w:val="00E674C8"/>
    <w:rsid w:val="00E7050B"/>
    <w:rsid w:val="00E70A8D"/>
    <w:rsid w:val="00E7363B"/>
    <w:rsid w:val="00E73EF0"/>
    <w:rsid w:val="00E742C9"/>
    <w:rsid w:val="00E77263"/>
    <w:rsid w:val="00E77A6D"/>
    <w:rsid w:val="00E77FA6"/>
    <w:rsid w:val="00E81EE5"/>
    <w:rsid w:val="00E82CDD"/>
    <w:rsid w:val="00E842FC"/>
    <w:rsid w:val="00E84CC0"/>
    <w:rsid w:val="00E85669"/>
    <w:rsid w:val="00E85690"/>
    <w:rsid w:val="00E85B52"/>
    <w:rsid w:val="00E86244"/>
    <w:rsid w:val="00E90FAF"/>
    <w:rsid w:val="00E9148E"/>
    <w:rsid w:val="00E92056"/>
    <w:rsid w:val="00E92979"/>
    <w:rsid w:val="00E95592"/>
    <w:rsid w:val="00E95906"/>
    <w:rsid w:val="00E95E98"/>
    <w:rsid w:val="00EA0212"/>
    <w:rsid w:val="00EA0A06"/>
    <w:rsid w:val="00EA0B3F"/>
    <w:rsid w:val="00EA17AA"/>
    <w:rsid w:val="00EA208E"/>
    <w:rsid w:val="00EA5208"/>
    <w:rsid w:val="00EA6490"/>
    <w:rsid w:val="00EA79CC"/>
    <w:rsid w:val="00EB1256"/>
    <w:rsid w:val="00EB1284"/>
    <w:rsid w:val="00EB33A7"/>
    <w:rsid w:val="00EB3F4C"/>
    <w:rsid w:val="00EB4CCD"/>
    <w:rsid w:val="00EB63F1"/>
    <w:rsid w:val="00EB6F46"/>
    <w:rsid w:val="00EC2208"/>
    <w:rsid w:val="00EC3442"/>
    <w:rsid w:val="00EC39F2"/>
    <w:rsid w:val="00EC3D30"/>
    <w:rsid w:val="00EC4C5E"/>
    <w:rsid w:val="00EC56C3"/>
    <w:rsid w:val="00EC5C41"/>
    <w:rsid w:val="00EC60C0"/>
    <w:rsid w:val="00EC69CD"/>
    <w:rsid w:val="00EC6D0C"/>
    <w:rsid w:val="00EC7626"/>
    <w:rsid w:val="00ED0608"/>
    <w:rsid w:val="00ED0D21"/>
    <w:rsid w:val="00ED140D"/>
    <w:rsid w:val="00ED2CDD"/>
    <w:rsid w:val="00ED3999"/>
    <w:rsid w:val="00ED3A1F"/>
    <w:rsid w:val="00ED4B0B"/>
    <w:rsid w:val="00ED4ECA"/>
    <w:rsid w:val="00ED5D86"/>
    <w:rsid w:val="00ED7407"/>
    <w:rsid w:val="00EE3067"/>
    <w:rsid w:val="00EE3448"/>
    <w:rsid w:val="00EE3E9C"/>
    <w:rsid w:val="00EE409C"/>
    <w:rsid w:val="00EE4EC3"/>
    <w:rsid w:val="00EE5278"/>
    <w:rsid w:val="00EE5642"/>
    <w:rsid w:val="00EE5C3A"/>
    <w:rsid w:val="00EE5CAF"/>
    <w:rsid w:val="00EE66B5"/>
    <w:rsid w:val="00EE6E2C"/>
    <w:rsid w:val="00EE7A31"/>
    <w:rsid w:val="00EE7F03"/>
    <w:rsid w:val="00EF1ED8"/>
    <w:rsid w:val="00EF2A34"/>
    <w:rsid w:val="00EF2F1C"/>
    <w:rsid w:val="00EF5199"/>
    <w:rsid w:val="00EF5530"/>
    <w:rsid w:val="00EF5FD6"/>
    <w:rsid w:val="00EF6B49"/>
    <w:rsid w:val="00F00042"/>
    <w:rsid w:val="00F010A0"/>
    <w:rsid w:val="00F0172A"/>
    <w:rsid w:val="00F02159"/>
    <w:rsid w:val="00F024DF"/>
    <w:rsid w:val="00F03506"/>
    <w:rsid w:val="00F047E7"/>
    <w:rsid w:val="00F063C9"/>
    <w:rsid w:val="00F067DE"/>
    <w:rsid w:val="00F071EB"/>
    <w:rsid w:val="00F07308"/>
    <w:rsid w:val="00F0756C"/>
    <w:rsid w:val="00F102E8"/>
    <w:rsid w:val="00F12381"/>
    <w:rsid w:val="00F1295A"/>
    <w:rsid w:val="00F13955"/>
    <w:rsid w:val="00F1436F"/>
    <w:rsid w:val="00F150F2"/>
    <w:rsid w:val="00F1583F"/>
    <w:rsid w:val="00F16293"/>
    <w:rsid w:val="00F16660"/>
    <w:rsid w:val="00F17386"/>
    <w:rsid w:val="00F17962"/>
    <w:rsid w:val="00F20094"/>
    <w:rsid w:val="00F201B3"/>
    <w:rsid w:val="00F211D0"/>
    <w:rsid w:val="00F22DE5"/>
    <w:rsid w:val="00F23512"/>
    <w:rsid w:val="00F23926"/>
    <w:rsid w:val="00F24074"/>
    <w:rsid w:val="00F248EE"/>
    <w:rsid w:val="00F24BAD"/>
    <w:rsid w:val="00F2551F"/>
    <w:rsid w:val="00F25BAE"/>
    <w:rsid w:val="00F267A5"/>
    <w:rsid w:val="00F26D56"/>
    <w:rsid w:val="00F318D4"/>
    <w:rsid w:val="00F330CC"/>
    <w:rsid w:val="00F3346F"/>
    <w:rsid w:val="00F3369A"/>
    <w:rsid w:val="00F338C6"/>
    <w:rsid w:val="00F338CA"/>
    <w:rsid w:val="00F33ACC"/>
    <w:rsid w:val="00F34031"/>
    <w:rsid w:val="00F34714"/>
    <w:rsid w:val="00F34FB3"/>
    <w:rsid w:val="00F365CC"/>
    <w:rsid w:val="00F3665B"/>
    <w:rsid w:val="00F37CDB"/>
    <w:rsid w:val="00F37DC6"/>
    <w:rsid w:val="00F37E68"/>
    <w:rsid w:val="00F40BB1"/>
    <w:rsid w:val="00F417FB"/>
    <w:rsid w:val="00F42158"/>
    <w:rsid w:val="00F4225C"/>
    <w:rsid w:val="00F4245A"/>
    <w:rsid w:val="00F42BBC"/>
    <w:rsid w:val="00F42CE6"/>
    <w:rsid w:val="00F44C82"/>
    <w:rsid w:val="00F46E00"/>
    <w:rsid w:val="00F46E4F"/>
    <w:rsid w:val="00F470AF"/>
    <w:rsid w:val="00F50492"/>
    <w:rsid w:val="00F5068F"/>
    <w:rsid w:val="00F50FD5"/>
    <w:rsid w:val="00F52A6E"/>
    <w:rsid w:val="00F538E5"/>
    <w:rsid w:val="00F53DE9"/>
    <w:rsid w:val="00F5451E"/>
    <w:rsid w:val="00F550C7"/>
    <w:rsid w:val="00F5604B"/>
    <w:rsid w:val="00F56540"/>
    <w:rsid w:val="00F61AFD"/>
    <w:rsid w:val="00F62C53"/>
    <w:rsid w:val="00F6319E"/>
    <w:rsid w:val="00F63216"/>
    <w:rsid w:val="00F63291"/>
    <w:rsid w:val="00F6338E"/>
    <w:rsid w:val="00F6495E"/>
    <w:rsid w:val="00F6579A"/>
    <w:rsid w:val="00F65C00"/>
    <w:rsid w:val="00F65E86"/>
    <w:rsid w:val="00F660DA"/>
    <w:rsid w:val="00F663D8"/>
    <w:rsid w:val="00F671C1"/>
    <w:rsid w:val="00F672DC"/>
    <w:rsid w:val="00F70AF9"/>
    <w:rsid w:val="00F71308"/>
    <w:rsid w:val="00F71434"/>
    <w:rsid w:val="00F7168A"/>
    <w:rsid w:val="00F71C23"/>
    <w:rsid w:val="00F71C64"/>
    <w:rsid w:val="00F724CF"/>
    <w:rsid w:val="00F73166"/>
    <w:rsid w:val="00F73689"/>
    <w:rsid w:val="00F74C5C"/>
    <w:rsid w:val="00F76437"/>
    <w:rsid w:val="00F7753B"/>
    <w:rsid w:val="00F77A25"/>
    <w:rsid w:val="00F80374"/>
    <w:rsid w:val="00F80652"/>
    <w:rsid w:val="00F81ACF"/>
    <w:rsid w:val="00F81E68"/>
    <w:rsid w:val="00F823A3"/>
    <w:rsid w:val="00F82453"/>
    <w:rsid w:val="00F83F91"/>
    <w:rsid w:val="00F83F9E"/>
    <w:rsid w:val="00F84057"/>
    <w:rsid w:val="00F84876"/>
    <w:rsid w:val="00F8554F"/>
    <w:rsid w:val="00F86ABC"/>
    <w:rsid w:val="00F8726D"/>
    <w:rsid w:val="00F878F7"/>
    <w:rsid w:val="00F87C7B"/>
    <w:rsid w:val="00F908B2"/>
    <w:rsid w:val="00F9098C"/>
    <w:rsid w:val="00F917D4"/>
    <w:rsid w:val="00F921D0"/>
    <w:rsid w:val="00F925BD"/>
    <w:rsid w:val="00F92C6A"/>
    <w:rsid w:val="00F94300"/>
    <w:rsid w:val="00F952FD"/>
    <w:rsid w:val="00F95A04"/>
    <w:rsid w:val="00F9663A"/>
    <w:rsid w:val="00F968DE"/>
    <w:rsid w:val="00F97394"/>
    <w:rsid w:val="00F97D50"/>
    <w:rsid w:val="00F97EE5"/>
    <w:rsid w:val="00FA1130"/>
    <w:rsid w:val="00FA197C"/>
    <w:rsid w:val="00FA4170"/>
    <w:rsid w:val="00FA4F00"/>
    <w:rsid w:val="00FA5824"/>
    <w:rsid w:val="00FA5C2D"/>
    <w:rsid w:val="00FA755D"/>
    <w:rsid w:val="00FB0CC7"/>
    <w:rsid w:val="00FB2742"/>
    <w:rsid w:val="00FB2A8D"/>
    <w:rsid w:val="00FB2D58"/>
    <w:rsid w:val="00FB3A4B"/>
    <w:rsid w:val="00FB78F3"/>
    <w:rsid w:val="00FB7F1B"/>
    <w:rsid w:val="00FC06D3"/>
    <w:rsid w:val="00FC0916"/>
    <w:rsid w:val="00FC0C33"/>
    <w:rsid w:val="00FC1901"/>
    <w:rsid w:val="00FC21B8"/>
    <w:rsid w:val="00FC2703"/>
    <w:rsid w:val="00FC4D0C"/>
    <w:rsid w:val="00FC5999"/>
    <w:rsid w:val="00FC62F2"/>
    <w:rsid w:val="00FC7BD4"/>
    <w:rsid w:val="00FC7C65"/>
    <w:rsid w:val="00FC7D35"/>
    <w:rsid w:val="00FD18C7"/>
    <w:rsid w:val="00FD23BA"/>
    <w:rsid w:val="00FD27FC"/>
    <w:rsid w:val="00FD3106"/>
    <w:rsid w:val="00FD3289"/>
    <w:rsid w:val="00FD37F7"/>
    <w:rsid w:val="00FD443E"/>
    <w:rsid w:val="00FD5834"/>
    <w:rsid w:val="00FD5A8F"/>
    <w:rsid w:val="00FD71BB"/>
    <w:rsid w:val="00FD788D"/>
    <w:rsid w:val="00FE0465"/>
    <w:rsid w:val="00FE3039"/>
    <w:rsid w:val="00FE3956"/>
    <w:rsid w:val="00FE3D16"/>
    <w:rsid w:val="00FE3EF9"/>
    <w:rsid w:val="00FE4989"/>
    <w:rsid w:val="00FE4A59"/>
    <w:rsid w:val="00FE60AC"/>
    <w:rsid w:val="00FE6552"/>
    <w:rsid w:val="00FE6D3C"/>
    <w:rsid w:val="00FE7001"/>
    <w:rsid w:val="00FE7135"/>
    <w:rsid w:val="00FF2FC0"/>
    <w:rsid w:val="00FF31DC"/>
    <w:rsid w:val="00FF3847"/>
    <w:rsid w:val="00FF3C04"/>
    <w:rsid w:val="00FF43BD"/>
    <w:rsid w:val="00FF487C"/>
    <w:rsid w:val="00FF53C5"/>
    <w:rsid w:val="00FF5496"/>
    <w:rsid w:val="00FF66DD"/>
    <w:rsid w:val="00FF733D"/>
    <w:rsid w:val="00FF7D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8E2367B"/>
  <w15:chartTrackingRefBased/>
  <w15:docId w15:val="{6E8DFB18-BC68-44F3-B897-A35FC7035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5122"/>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B04D39"/>
    <w:pPr>
      <w:tabs>
        <w:tab w:val="center" w:pos="4153"/>
        <w:tab w:val="right" w:pos="8306"/>
      </w:tabs>
      <w:snapToGrid w:val="0"/>
      <w:jc w:val="left"/>
    </w:pPr>
    <w:rPr>
      <w:sz w:val="18"/>
      <w:szCs w:val="18"/>
    </w:rPr>
  </w:style>
  <w:style w:type="character" w:styleId="a4">
    <w:name w:val="page number"/>
    <w:basedOn w:val="a0"/>
    <w:rsid w:val="00B04D39"/>
  </w:style>
  <w:style w:type="paragraph" w:styleId="a5">
    <w:name w:val="header"/>
    <w:basedOn w:val="a"/>
    <w:link w:val="a6"/>
    <w:rsid w:val="008D23DF"/>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sid w:val="008D23DF"/>
    <w:rPr>
      <w:kern w:val="2"/>
      <w:sz w:val="18"/>
      <w:szCs w:val="18"/>
    </w:rPr>
  </w:style>
  <w:style w:type="paragraph" w:styleId="a7">
    <w:name w:val="caption"/>
    <w:basedOn w:val="a"/>
    <w:next w:val="a"/>
    <w:unhideWhenUsed/>
    <w:qFormat/>
    <w:rsid w:val="00B2497A"/>
    <w:rPr>
      <w:rFonts w:ascii="等线 Light" w:eastAsia="黑体" w:hAnsi="等线 Light"/>
      <w:sz w:val="20"/>
      <w:szCs w:val="20"/>
    </w:rPr>
  </w:style>
  <w:style w:type="paragraph" w:styleId="a8">
    <w:name w:val="List Paragraph"/>
    <w:basedOn w:val="a"/>
    <w:uiPriority w:val="34"/>
    <w:qFormat/>
    <w:rsid w:val="002D2695"/>
    <w:pPr>
      <w:ind w:firstLineChars="200" w:firstLine="420"/>
    </w:pPr>
    <w:rPr>
      <w:rFonts w:ascii="等线" w:eastAsia="等线" w:hAnsi="等线"/>
      <w:szCs w:val="22"/>
    </w:rPr>
  </w:style>
  <w:style w:type="character" w:customStyle="1" w:styleId="AMDisplayEquation">
    <w:name w:val="AMDisplayEquation 字符"/>
    <w:link w:val="AMDisplayEquation0"/>
    <w:locked/>
    <w:rsid w:val="00CF7F59"/>
    <w:rPr>
      <w:rFonts w:ascii="等线" w:eastAsia="等线" w:hAnsi="等线"/>
      <w:kern w:val="2"/>
      <w:sz w:val="21"/>
      <w:szCs w:val="22"/>
    </w:rPr>
  </w:style>
  <w:style w:type="paragraph" w:customStyle="1" w:styleId="AMDisplayEquation0">
    <w:name w:val="AMDisplayEquation"/>
    <w:basedOn w:val="a"/>
    <w:next w:val="a"/>
    <w:link w:val="AMDisplayEquation"/>
    <w:rsid w:val="00CF7F59"/>
    <w:pPr>
      <w:tabs>
        <w:tab w:val="center" w:pos="4160"/>
        <w:tab w:val="right" w:pos="8300"/>
      </w:tabs>
      <w:jc w:val="center"/>
    </w:pPr>
    <w:rPr>
      <w:rFonts w:ascii="等线" w:eastAsia="等线" w:hAnsi="等线"/>
      <w:szCs w:val="22"/>
    </w:rPr>
  </w:style>
  <w:style w:type="table" w:styleId="a9">
    <w:name w:val="Table Grid"/>
    <w:basedOn w:val="a1"/>
    <w:rsid w:val="002037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MEquationSection">
    <w:name w:val="AMEquationSection"/>
    <w:rsid w:val="005B52AA"/>
    <w:rPr>
      <w:rFonts w:eastAsia="华文行楷"/>
      <w:bCs/>
      <w:vanish w:val="0"/>
      <w:color w:val="FF0000"/>
      <w:sz w:val="44"/>
      <w:szCs w:val="44"/>
    </w:rPr>
  </w:style>
  <w:style w:type="character" w:styleId="aa">
    <w:name w:val="Hyperlink"/>
    <w:rsid w:val="00BD0EB8"/>
    <w:rPr>
      <w:color w:val="0563C1"/>
      <w:u w:val="single"/>
    </w:rPr>
  </w:style>
  <w:style w:type="character" w:customStyle="1" w:styleId="UnresolvedMention">
    <w:name w:val="Unresolved Mention"/>
    <w:uiPriority w:val="99"/>
    <w:semiHidden/>
    <w:unhideWhenUsed/>
    <w:rsid w:val="00BD0EB8"/>
    <w:rPr>
      <w:color w:val="605E5C"/>
      <w:shd w:val="clear" w:color="auto" w:fill="E1DFDD"/>
    </w:rPr>
  </w:style>
  <w:style w:type="paragraph" w:styleId="ab">
    <w:name w:val="Revision"/>
    <w:hidden/>
    <w:uiPriority w:val="99"/>
    <w:semiHidden/>
    <w:rsid w:val="00AD4C29"/>
    <w:rPr>
      <w:kern w:val="2"/>
      <w:sz w:val="21"/>
      <w:szCs w:val="24"/>
    </w:rPr>
  </w:style>
  <w:style w:type="paragraph" w:styleId="ac">
    <w:name w:val="Balloon Text"/>
    <w:basedOn w:val="a"/>
    <w:link w:val="ad"/>
    <w:semiHidden/>
    <w:unhideWhenUsed/>
    <w:rsid w:val="0036175D"/>
    <w:rPr>
      <w:sz w:val="18"/>
      <w:szCs w:val="18"/>
    </w:rPr>
  </w:style>
  <w:style w:type="character" w:customStyle="1" w:styleId="ad">
    <w:name w:val="批注框文本 字符"/>
    <w:link w:val="ac"/>
    <w:semiHidden/>
    <w:rsid w:val="0036175D"/>
    <w:rPr>
      <w:kern w:val="2"/>
      <w:sz w:val="18"/>
      <w:szCs w:val="18"/>
    </w:rPr>
  </w:style>
  <w:style w:type="character" w:styleId="ae">
    <w:name w:val="annotation reference"/>
    <w:rsid w:val="00C8540F"/>
    <w:rPr>
      <w:sz w:val="21"/>
      <w:szCs w:val="21"/>
    </w:rPr>
  </w:style>
  <w:style w:type="paragraph" w:styleId="af">
    <w:name w:val="annotation text"/>
    <w:basedOn w:val="a"/>
    <w:link w:val="af0"/>
    <w:rsid w:val="00C8540F"/>
    <w:pPr>
      <w:jc w:val="left"/>
    </w:pPr>
  </w:style>
  <w:style w:type="character" w:customStyle="1" w:styleId="af0">
    <w:name w:val="批注文字 字符"/>
    <w:link w:val="af"/>
    <w:rsid w:val="00C8540F"/>
    <w:rPr>
      <w:kern w:val="2"/>
      <w:sz w:val="21"/>
      <w:szCs w:val="24"/>
    </w:rPr>
  </w:style>
  <w:style w:type="paragraph" w:styleId="af1">
    <w:name w:val="annotation subject"/>
    <w:basedOn w:val="af"/>
    <w:next w:val="af"/>
    <w:link w:val="af2"/>
    <w:rsid w:val="00C8540F"/>
    <w:rPr>
      <w:b/>
      <w:bCs/>
    </w:rPr>
  </w:style>
  <w:style w:type="character" w:customStyle="1" w:styleId="af2">
    <w:name w:val="批注主题 字符"/>
    <w:link w:val="af1"/>
    <w:rsid w:val="00C8540F"/>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372538">
      <w:bodyDiv w:val="1"/>
      <w:marLeft w:val="0"/>
      <w:marRight w:val="0"/>
      <w:marTop w:val="0"/>
      <w:marBottom w:val="0"/>
      <w:divBdr>
        <w:top w:val="none" w:sz="0" w:space="0" w:color="auto"/>
        <w:left w:val="none" w:sz="0" w:space="0" w:color="auto"/>
        <w:bottom w:val="none" w:sz="0" w:space="0" w:color="auto"/>
        <w:right w:val="none" w:sz="0" w:space="0" w:color="auto"/>
      </w:divBdr>
    </w:div>
    <w:div w:id="643390157">
      <w:bodyDiv w:val="1"/>
      <w:marLeft w:val="0"/>
      <w:marRight w:val="0"/>
      <w:marTop w:val="0"/>
      <w:marBottom w:val="0"/>
      <w:divBdr>
        <w:top w:val="none" w:sz="0" w:space="0" w:color="auto"/>
        <w:left w:val="none" w:sz="0" w:space="0" w:color="auto"/>
        <w:bottom w:val="none" w:sz="0" w:space="0" w:color="auto"/>
        <w:right w:val="none" w:sz="0" w:space="0" w:color="auto"/>
      </w:divBdr>
    </w:div>
    <w:div w:id="936332419">
      <w:bodyDiv w:val="1"/>
      <w:marLeft w:val="0"/>
      <w:marRight w:val="0"/>
      <w:marTop w:val="0"/>
      <w:marBottom w:val="0"/>
      <w:divBdr>
        <w:top w:val="none" w:sz="0" w:space="0" w:color="auto"/>
        <w:left w:val="none" w:sz="0" w:space="0" w:color="auto"/>
        <w:bottom w:val="none" w:sz="0" w:space="0" w:color="auto"/>
        <w:right w:val="none" w:sz="0" w:space="0" w:color="auto"/>
      </w:divBdr>
    </w:div>
    <w:div w:id="1206867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wmf"/><Relationship Id="rId21" Type="http://schemas.openxmlformats.org/officeDocument/2006/relationships/oleObject" Target="embeddings/oleObject4.bin"/><Relationship Id="rId42" Type="http://schemas.openxmlformats.org/officeDocument/2006/relationships/image" Target="media/image20.wmf"/><Relationship Id="rId63" Type="http://schemas.openxmlformats.org/officeDocument/2006/relationships/oleObject" Target="embeddings/oleObject28.bin"/><Relationship Id="rId84" Type="http://schemas.openxmlformats.org/officeDocument/2006/relationships/image" Target="media/image43.png"/><Relationship Id="rId138" Type="http://schemas.openxmlformats.org/officeDocument/2006/relationships/oleObject" Target="embeddings/oleObject63.bin"/><Relationship Id="rId159" Type="http://schemas.openxmlformats.org/officeDocument/2006/relationships/oleObject" Target="embeddings/oleObject81.bin"/><Relationship Id="rId170" Type="http://schemas.openxmlformats.org/officeDocument/2006/relationships/image" Target="media/image73.png"/><Relationship Id="rId191" Type="http://schemas.openxmlformats.org/officeDocument/2006/relationships/oleObject" Target="embeddings/oleObject95.bin"/><Relationship Id="rId205" Type="http://schemas.openxmlformats.org/officeDocument/2006/relationships/image" Target="media/image94.png"/><Relationship Id="rId226" Type="http://schemas.microsoft.com/office/2016/09/relationships/commentsIds" Target="commentsIds.xml"/><Relationship Id="rId107" Type="http://schemas.openxmlformats.org/officeDocument/2006/relationships/oleObject" Target="embeddings/oleObject44.bin"/><Relationship Id="rId11" Type="http://schemas.openxmlformats.org/officeDocument/2006/relationships/image" Target="media/image3.wmf"/><Relationship Id="rId32" Type="http://schemas.openxmlformats.org/officeDocument/2006/relationships/image" Target="media/image16.wmf"/><Relationship Id="rId53" Type="http://schemas.openxmlformats.org/officeDocument/2006/relationships/image" Target="media/image25.wmf"/><Relationship Id="rId74" Type="http://schemas.openxmlformats.org/officeDocument/2006/relationships/oleObject" Target="embeddings/oleObject34.bin"/><Relationship Id="rId128" Type="http://schemas.openxmlformats.org/officeDocument/2006/relationships/image" Target="media/image67.wmf"/><Relationship Id="rId149" Type="http://schemas.openxmlformats.org/officeDocument/2006/relationships/oleObject" Target="embeddings/oleObject74.bin"/><Relationship Id="rId5" Type="http://schemas.openxmlformats.org/officeDocument/2006/relationships/webSettings" Target="webSettings.xml"/><Relationship Id="rId95" Type="http://schemas.openxmlformats.org/officeDocument/2006/relationships/image" Target="media/image50.wmf"/><Relationship Id="rId160" Type="http://schemas.openxmlformats.org/officeDocument/2006/relationships/oleObject" Target="embeddings/oleObject82.bin"/><Relationship Id="rId181" Type="http://schemas.openxmlformats.org/officeDocument/2006/relationships/image" Target="media/image80.png"/><Relationship Id="rId216" Type="http://schemas.openxmlformats.org/officeDocument/2006/relationships/image" Target="media/image105.png"/><Relationship Id="rId22" Type="http://schemas.openxmlformats.org/officeDocument/2006/relationships/image" Target="media/image11.wmf"/><Relationship Id="rId43" Type="http://schemas.openxmlformats.org/officeDocument/2006/relationships/oleObject" Target="embeddings/oleObject16.bin"/><Relationship Id="rId64" Type="http://schemas.openxmlformats.org/officeDocument/2006/relationships/image" Target="media/image29.wmf"/><Relationship Id="rId118" Type="http://schemas.openxmlformats.org/officeDocument/2006/relationships/oleObject" Target="embeddings/oleObject49.bin"/><Relationship Id="rId139" Type="http://schemas.openxmlformats.org/officeDocument/2006/relationships/oleObject" Target="embeddings/oleObject64.bin"/><Relationship Id="rId85" Type="http://schemas.openxmlformats.org/officeDocument/2006/relationships/image" Target="media/image44.png"/><Relationship Id="rId150" Type="http://schemas.openxmlformats.org/officeDocument/2006/relationships/oleObject" Target="embeddings/oleObject75.bin"/><Relationship Id="rId171" Type="http://schemas.openxmlformats.org/officeDocument/2006/relationships/image" Target="media/image74.png"/><Relationship Id="rId192" Type="http://schemas.openxmlformats.org/officeDocument/2006/relationships/oleObject" Target="embeddings/oleObject96.bin"/><Relationship Id="rId206" Type="http://schemas.openxmlformats.org/officeDocument/2006/relationships/image" Target="media/image95.png"/><Relationship Id="rId227" Type="http://schemas.microsoft.com/office/2018/08/relationships/commentsExtensible" Target="commentsExtensible.xml"/><Relationship Id="rId12" Type="http://schemas.openxmlformats.org/officeDocument/2006/relationships/oleObject" Target="embeddings/oleObject2.bin"/><Relationship Id="rId33" Type="http://schemas.openxmlformats.org/officeDocument/2006/relationships/oleObject" Target="embeddings/oleObject10.bin"/><Relationship Id="rId108" Type="http://schemas.openxmlformats.org/officeDocument/2006/relationships/oleObject" Target="embeddings/oleObject45.bin"/><Relationship Id="rId129" Type="http://schemas.openxmlformats.org/officeDocument/2006/relationships/oleObject" Target="embeddings/oleObject55.bin"/><Relationship Id="rId54" Type="http://schemas.openxmlformats.org/officeDocument/2006/relationships/oleObject" Target="embeddings/oleObject22.bin"/><Relationship Id="rId75" Type="http://schemas.openxmlformats.org/officeDocument/2006/relationships/image" Target="media/image34.png"/><Relationship Id="rId96" Type="http://schemas.openxmlformats.org/officeDocument/2006/relationships/oleObject" Target="embeddings/oleObject39.bin"/><Relationship Id="rId140" Type="http://schemas.openxmlformats.org/officeDocument/2006/relationships/oleObject" Target="embeddings/oleObject65.bin"/><Relationship Id="rId161" Type="http://schemas.openxmlformats.org/officeDocument/2006/relationships/oleObject" Target="embeddings/oleObject83.bin"/><Relationship Id="rId182" Type="http://schemas.openxmlformats.org/officeDocument/2006/relationships/image" Target="media/image81.png"/><Relationship Id="rId217" Type="http://schemas.openxmlformats.org/officeDocument/2006/relationships/image" Target="media/image106.png"/><Relationship Id="rId6" Type="http://schemas.openxmlformats.org/officeDocument/2006/relationships/footnotes" Target="footnotes.xml"/><Relationship Id="rId23" Type="http://schemas.openxmlformats.org/officeDocument/2006/relationships/oleObject" Target="embeddings/oleObject5.bin"/><Relationship Id="rId119" Type="http://schemas.openxmlformats.org/officeDocument/2006/relationships/image" Target="media/image63.wmf"/><Relationship Id="rId44" Type="http://schemas.openxmlformats.org/officeDocument/2006/relationships/image" Target="media/image21.wmf"/><Relationship Id="rId65" Type="http://schemas.openxmlformats.org/officeDocument/2006/relationships/oleObject" Target="embeddings/oleObject29.bin"/><Relationship Id="rId86" Type="http://schemas.openxmlformats.org/officeDocument/2006/relationships/image" Target="media/image45.png"/><Relationship Id="rId130" Type="http://schemas.openxmlformats.org/officeDocument/2006/relationships/oleObject" Target="embeddings/oleObject56.bin"/><Relationship Id="rId151" Type="http://schemas.openxmlformats.org/officeDocument/2006/relationships/oleObject" Target="embeddings/oleObject76.bin"/><Relationship Id="rId172" Type="http://schemas.openxmlformats.org/officeDocument/2006/relationships/image" Target="media/image75.wmf"/><Relationship Id="rId193" Type="http://schemas.openxmlformats.org/officeDocument/2006/relationships/oleObject" Target="embeddings/oleObject97.bin"/><Relationship Id="rId207" Type="http://schemas.openxmlformats.org/officeDocument/2006/relationships/image" Target="media/image96.png"/><Relationship Id="rId13" Type="http://schemas.openxmlformats.org/officeDocument/2006/relationships/image" Target="media/image4.png"/><Relationship Id="rId109" Type="http://schemas.openxmlformats.org/officeDocument/2006/relationships/image" Target="media/image57.wmf"/><Relationship Id="rId34" Type="http://schemas.openxmlformats.org/officeDocument/2006/relationships/oleObject" Target="embeddings/oleObject11.bin"/><Relationship Id="rId55" Type="http://schemas.openxmlformats.org/officeDocument/2006/relationships/image" Target="media/image26.wmf"/><Relationship Id="rId76" Type="http://schemas.openxmlformats.org/officeDocument/2006/relationships/image" Target="media/image35.png"/><Relationship Id="rId97" Type="http://schemas.openxmlformats.org/officeDocument/2006/relationships/oleObject" Target="embeddings/oleObject40.bin"/><Relationship Id="rId120" Type="http://schemas.openxmlformats.org/officeDocument/2006/relationships/oleObject" Target="embeddings/oleObject50.bin"/><Relationship Id="rId141" Type="http://schemas.openxmlformats.org/officeDocument/2006/relationships/oleObject" Target="embeddings/oleObject66.bin"/><Relationship Id="rId7" Type="http://schemas.openxmlformats.org/officeDocument/2006/relationships/endnotes" Target="endnotes.xml"/><Relationship Id="rId162" Type="http://schemas.openxmlformats.org/officeDocument/2006/relationships/oleObject" Target="embeddings/oleObject84.bin"/><Relationship Id="rId183" Type="http://schemas.openxmlformats.org/officeDocument/2006/relationships/image" Target="media/image82.png"/><Relationship Id="rId218" Type="http://schemas.openxmlformats.org/officeDocument/2006/relationships/comments" Target="comments.xml"/><Relationship Id="rId24" Type="http://schemas.openxmlformats.org/officeDocument/2006/relationships/image" Target="media/image12.wmf"/><Relationship Id="rId45" Type="http://schemas.openxmlformats.org/officeDocument/2006/relationships/oleObject" Target="embeddings/oleObject17.bin"/><Relationship Id="rId66" Type="http://schemas.openxmlformats.org/officeDocument/2006/relationships/image" Target="media/image30.wmf"/><Relationship Id="rId87" Type="http://schemas.openxmlformats.org/officeDocument/2006/relationships/image" Target="media/image46.wmf"/><Relationship Id="rId110" Type="http://schemas.openxmlformats.org/officeDocument/2006/relationships/oleObject" Target="embeddings/oleObject46.bin"/><Relationship Id="rId131" Type="http://schemas.openxmlformats.org/officeDocument/2006/relationships/image" Target="media/image68.wmf"/><Relationship Id="rId152" Type="http://schemas.openxmlformats.org/officeDocument/2006/relationships/oleObject" Target="embeddings/oleObject77.bin"/><Relationship Id="rId173" Type="http://schemas.openxmlformats.org/officeDocument/2006/relationships/oleObject" Target="embeddings/oleObject91.bin"/><Relationship Id="rId194" Type="http://schemas.openxmlformats.org/officeDocument/2006/relationships/oleObject" Target="embeddings/oleObject98.bin"/><Relationship Id="rId208" Type="http://schemas.openxmlformats.org/officeDocument/2006/relationships/image" Target="media/image97.png"/><Relationship Id="rId14" Type="http://schemas.openxmlformats.org/officeDocument/2006/relationships/image" Target="media/image5.png"/><Relationship Id="rId35" Type="http://schemas.openxmlformats.org/officeDocument/2006/relationships/image" Target="media/image17.wmf"/><Relationship Id="rId56" Type="http://schemas.openxmlformats.org/officeDocument/2006/relationships/oleObject" Target="embeddings/oleObject23.bin"/><Relationship Id="rId77" Type="http://schemas.openxmlformats.org/officeDocument/2006/relationships/image" Target="media/image36.png"/><Relationship Id="rId100" Type="http://schemas.openxmlformats.org/officeDocument/2006/relationships/image" Target="media/image52.wmf"/><Relationship Id="rId8" Type="http://schemas.openxmlformats.org/officeDocument/2006/relationships/image" Target="media/image1.wmf"/><Relationship Id="rId98" Type="http://schemas.openxmlformats.org/officeDocument/2006/relationships/image" Target="media/image51.wmf"/><Relationship Id="rId121" Type="http://schemas.openxmlformats.org/officeDocument/2006/relationships/oleObject" Target="embeddings/oleObject51.bin"/><Relationship Id="rId142" Type="http://schemas.openxmlformats.org/officeDocument/2006/relationships/oleObject" Target="embeddings/oleObject67.bin"/><Relationship Id="rId163" Type="http://schemas.openxmlformats.org/officeDocument/2006/relationships/oleObject" Target="embeddings/oleObject85.bin"/><Relationship Id="rId184" Type="http://schemas.openxmlformats.org/officeDocument/2006/relationships/image" Target="media/image83.png"/><Relationship Id="rId219" Type="http://schemas.microsoft.com/office/2011/relationships/commentsExtended" Target="commentsExtended.xml"/><Relationship Id="rId3" Type="http://schemas.openxmlformats.org/officeDocument/2006/relationships/styles" Target="styles.xml"/><Relationship Id="rId214" Type="http://schemas.openxmlformats.org/officeDocument/2006/relationships/image" Target="media/image103.png"/><Relationship Id="rId25" Type="http://schemas.openxmlformats.org/officeDocument/2006/relationships/oleObject" Target="embeddings/oleObject6.bin"/><Relationship Id="rId46" Type="http://schemas.openxmlformats.org/officeDocument/2006/relationships/image" Target="media/image22.wmf"/><Relationship Id="rId67" Type="http://schemas.openxmlformats.org/officeDocument/2006/relationships/oleObject" Target="embeddings/oleObject30.bin"/><Relationship Id="rId116" Type="http://schemas.openxmlformats.org/officeDocument/2006/relationships/oleObject" Target="embeddings/oleObject48.bin"/><Relationship Id="rId137" Type="http://schemas.openxmlformats.org/officeDocument/2006/relationships/oleObject" Target="embeddings/oleObject62.bin"/><Relationship Id="rId158" Type="http://schemas.openxmlformats.org/officeDocument/2006/relationships/image" Target="media/image71.wmf"/><Relationship Id="rId20" Type="http://schemas.openxmlformats.org/officeDocument/2006/relationships/image" Target="media/image10.wmf"/><Relationship Id="rId41" Type="http://schemas.openxmlformats.org/officeDocument/2006/relationships/oleObject" Target="embeddings/oleObject15.bin"/><Relationship Id="rId62" Type="http://schemas.openxmlformats.org/officeDocument/2006/relationships/image" Target="media/image28.wmf"/><Relationship Id="rId83" Type="http://schemas.openxmlformats.org/officeDocument/2006/relationships/image" Target="media/image42.png"/><Relationship Id="rId88" Type="http://schemas.openxmlformats.org/officeDocument/2006/relationships/oleObject" Target="embeddings/oleObject35.bin"/><Relationship Id="rId111" Type="http://schemas.openxmlformats.org/officeDocument/2006/relationships/image" Target="media/image58.png"/><Relationship Id="rId132" Type="http://schemas.openxmlformats.org/officeDocument/2006/relationships/oleObject" Target="embeddings/oleObject57.bin"/><Relationship Id="rId153" Type="http://schemas.openxmlformats.org/officeDocument/2006/relationships/oleObject" Target="embeddings/oleObject78.bin"/><Relationship Id="rId174" Type="http://schemas.openxmlformats.org/officeDocument/2006/relationships/image" Target="media/image76.wmf"/><Relationship Id="rId179" Type="http://schemas.openxmlformats.org/officeDocument/2006/relationships/oleObject" Target="embeddings/oleObject94.bin"/><Relationship Id="rId195" Type="http://schemas.openxmlformats.org/officeDocument/2006/relationships/oleObject" Target="embeddings/oleObject99.bin"/><Relationship Id="rId209" Type="http://schemas.openxmlformats.org/officeDocument/2006/relationships/image" Target="media/image98.png"/><Relationship Id="rId190" Type="http://schemas.openxmlformats.org/officeDocument/2006/relationships/image" Target="media/image89.png"/><Relationship Id="rId204" Type="http://schemas.openxmlformats.org/officeDocument/2006/relationships/image" Target="media/image93.png"/><Relationship Id="rId220" Type="http://schemas.openxmlformats.org/officeDocument/2006/relationships/image" Target="media/image107.png"/><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oleObject" Target="embeddings/oleObject12.bin"/><Relationship Id="rId57" Type="http://schemas.openxmlformats.org/officeDocument/2006/relationships/image" Target="media/image27.wmf"/><Relationship Id="rId106" Type="http://schemas.openxmlformats.org/officeDocument/2006/relationships/image" Target="media/image56.wmf"/><Relationship Id="rId127" Type="http://schemas.openxmlformats.org/officeDocument/2006/relationships/oleObject" Target="embeddings/oleObject54.bin"/><Relationship Id="rId10" Type="http://schemas.openxmlformats.org/officeDocument/2006/relationships/image" Target="media/image2.jpeg"/><Relationship Id="rId31" Type="http://schemas.openxmlformats.org/officeDocument/2006/relationships/oleObject" Target="embeddings/oleObject9.bin"/><Relationship Id="rId52" Type="http://schemas.openxmlformats.org/officeDocument/2006/relationships/oleObject" Target="embeddings/oleObject21.bin"/><Relationship Id="rId73" Type="http://schemas.openxmlformats.org/officeDocument/2006/relationships/image" Target="media/image33.wmf"/><Relationship Id="rId78" Type="http://schemas.openxmlformats.org/officeDocument/2006/relationships/image" Target="media/image37.png"/><Relationship Id="rId94" Type="http://schemas.openxmlformats.org/officeDocument/2006/relationships/oleObject" Target="embeddings/oleObject38.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oleObject" Target="embeddings/oleObject52.bin"/><Relationship Id="rId143" Type="http://schemas.openxmlformats.org/officeDocument/2006/relationships/oleObject" Target="embeddings/oleObject68.bin"/><Relationship Id="rId148" Type="http://schemas.openxmlformats.org/officeDocument/2006/relationships/oleObject" Target="embeddings/oleObject73.bin"/><Relationship Id="rId164" Type="http://schemas.openxmlformats.org/officeDocument/2006/relationships/oleObject" Target="embeddings/oleObject86.bin"/><Relationship Id="rId169" Type="http://schemas.openxmlformats.org/officeDocument/2006/relationships/oleObject" Target="embeddings/oleObject90.bin"/><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79.png"/><Relationship Id="rId210" Type="http://schemas.openxmlformats.org/officeDocument/2006/relationships/image" Target="media/image99.png"/><Relationship Id="rId215" Type="http://schemas.openxmlformats.org/officeDocument/2006/relationships/image" Target="media/image104.png"/><Relationship Id="rId26" Type="http://schemas.openxmlformats.org/officeDocument/2006/relationships/image" Target="media/image13.wmf"/><Relationship Id="rId47" Type="http://schemas.openxmlformats.org/officeDocument/2006/relationships/oleObject" Target="embeddings/oleObject18.bin"/><Relationship Id="rId68" Type="http://schemas.openxmlformats.org/officeDocument/2006/relationships/oleObject" Target="embeddings/oleObject31.bin"/><Relationship Id="rId89" Type="http://schemas.openxmlformats.org/officeDocument/2006/relationships/image" Target="media/image47.wmf"/><Relationship Id="rId112" Type="http://schemas.openxmlformats.org/officeDocument/2006/relationships/image" Target="media/image59.png"/><Relationship Id="rId133" Type="http://schemas.openxmlformats.org/officeDocument/2006/relationships/oleObject" Target="embeddings/oleObject58.bin"/><Relationship Id="rId154" Type="http://schemas.openxmlformats.org/officeDocument/2006/relationships/image" Target="media/image69.wmf"/><Relationship Id="rId175" Type="http://schemas.openxmlformats.org/officeDocument/2006/relationships/oleObject" Target="embeddings/oleObject92.bin"/><Relationship Id="rId196" Type="http://schemas.openxmlformats.org/officeDocument/2006/relationships/image" Target="media/image90.wmf"/><Relationship Id="rId200" Type="http://schemas.openxmlformats.org/officeDocument/2006/relationships/oleObject" Target="embeddings/oleObject103.bin"/><Relationship Id="rId16" Type="http://schemas.openxmlformats.org/officeDocument/2006/relationships/image" Target="media/image7.png"/><Relationship Id="rId221" Type="http://schemas.openxmlformats.org/officeDocument/2006/relationships/footer" Target="footer1.xml"/><Relationship Id="rId37" Type="http://schemas.openxmlformats.org/officeDocument/2006/relationships/oleObject" Target="embeddings/oleObject13.bin"/><Relationship Id="rId58" Type="http://schemas.openxmlformats.org/officeDocument/2006/relationships/oleObject" Target="embeddings/oleObject24.bin"/><Relationship Id="rId79" Type="http://schemas.openxmlformats.org/officeDocument/2006/relationships/image" Target="media/image38.png"/><Relationship Id="rId102" Type="http://schemas.openxmlformats.org/officeDocument/2006/relationships/image" Target="media/image53.png"/><Relationship Id="rId123" Type="http://schemas.openxmlformats.org/officeDocument/2006/relationships/image" Target="media/image64.wmf"/><Relationship Id="rId144" Type="http://schemas.openxmlformats.org/officeDocument/2006/relationships/oleObject" Target="embeddings/oleObject69.bin"/><Relationship Id="rId90" Type="http://schemas.openxmlformats.org/officeDocument/2006/relationships/oleObject" Target="embeddings/oleObject36.bin"/><Relationship Id="rId165" Type="http://schemas.openxmlformats.org/officeDocument/2006/relationships/oleObject" Target="embeddings/oleObject87.bin"/><Relationship Id="rId186" Type="http://schemas.openxmlformats.org/officeDocument/2006/relationships/image" Target="media/image85.png"/><Relationship Id="rId211" Type="http://schemas.openxmlformats.org/officeDocument/2006/relationships/image" Target="media/image100.png"/><Relationship Id="rId27" Type="http://schemas.openxmlformats.org/officeDocument/2006/relationships/oleObject" Target="embeddings/oleObject7.bin"/><Relationship Id="rId48" Type="http://schemas.openxmlformats.org/officeDocument/2006/relationships/image" Target="media/image23.wmf"/><Relationship Id="rId69" Type="http://schemas.openxmlformats.org/officeDocument/2006/relationships/image" Target="media/image31.wmf"/><Relationship Id="rId113" Type="http://schemas.openxmlformats.org/officeDocument/2006/relationships/image" Target="media/image60.wmf"/><Relationship Id="rId134" Type="http://schemas.openxmlformats.org/officeDocument/2006/relationships/oleObject" Target="embeddings/oleObject59.bin"/><Relationship Id="rId80" Type="http://schemas.openxmlformats.org/officeDocument/2006/relationships/image" Target="media/image39.png"/><Relationship Id="rId155" Type="http://schemas.openxmlformats.org/officeDocument/2006/relationships/oleObject" Target="embeddings/oleObject79.bin"/><Relationship Id="rId176" Type="http://schemas.openxmlformats.org/officeDocument/2006/relationships/image" Target="media/image77.wmf"/><Relationship Id="rId197" Type="http://schemas.openxmlformats.org/officeDocument/2006/relationships/oleObject" Target="embeddings/oleObject100.bin"/><Relationship Id="rId201" Type="http://schemas.openxmlformats.org/officeDocument/2006/relationships/image" Target="media/image91.wmf"/><Relationship Id="rId222" Type="http://schemas.openxmlformats.org/officeDocument/2006/relationships/footer" Target="footer2.xml"/><Relationship Id="rId17" Type="http://schemas.openxmlformats.org/officeDocument/2006/relationships/image" Target="media/image8.png"/><Relationship Id="rId38" Type="http://schemas.openxmlformats.org/officeDocument/2006/relationships/image" Target="media/image18.wmf"/><Relationship Id="rId59" Type="http://schemas.openxmlformats.org/officeDocument/2006/relationships/oleObject" Target="embeddings/oleObject25.bin"/><Relationship Id="rId103" Type="http://schemas.openxmlformats.org/officeDocument/2006/relationships/image" Target="media/image54.png"/><Relationship Id="rId124" Type="http://schemas.openxmlformats.org/officeDocument/2006/relationships/oleObject" Target="embeddings/oleObject53.bin"/><Relationship Id="rId70" Type="http://schemas.openxmlformats.org/officeDocument/2006/relationships/oleObject" Target="embeddings/oleObject32.bin"/><Relationship Id="rId91" Type="http://schemas.openxmlformats.org/officeDocument/2006/relationships/image" Target="media/image48.wmf"/><Relationship Id="rId145" Type="http://schemas.openxmlformats.org/officeDocument/2006/relationships/oleObject" Target="embeddings/oleObject70.bin"/><Relationship Id="rId166" Type="http://schemas.openxmlformats.org/officeDocument/2006/relationships/image" Target="media/image72.wmf"/><Relationship Id="rId187" Type="http://schemas.openxmlformats.org/officeDocument/2006/relationships/image" Target="media/image86.png"/><Relationship Id="rId1" Type="http://schemas.openxmlformats.org/officeDocument/2006/relationships/customXml" Target="../customXml/item1.xml"/><Relationship Id="rId212" Type="http://schemas.openxmlformats.org/officeDocument/2006/relationships/image" Target="media/image101.png"/><Relationship Id="rId28" Type="http://schemas.openxmlformats.org/officeDocument/2006/relationships/image" Target="media/image14.wmf"/><Relationship Id="rId49" Type="http://schemas.openxmlformats.org/officeDocument/2006/relationships/oleObject" Target="embeddings/oleObject19.bin"/><Relationship Id="rId114" Type="http://schemas.openxmlformats.org/officeDocument/2006/relationships/oleObject" Target="embeddings/oleObject47.bin"/><Relationship Id="rId60" Type="http://schemas.openxmlformats.org/officeDocument/2006/relationships/oleObject" Target="embeddings/oleObject26.bin"/><Relationship Id="rId81" Type="http://schemas.openxmlformats.org/officeDocument/2006/relationships/image" Target="media/image40.png"/><Relationship Id="rId135" Type="http://schemas.openxmlformats.org/officeDocument/2006/relationships/oleObject" Target="embeddings/oleObject60.bin"/><Relationship Id="rId156" Type="http://schemas.openxmlformats.org/officeDocument/2006/relationships/image" Target="media/image70.wmf"/><Relationship Id="rId177" Type="http://schemas.openxmlformats.org/officeDocument/2006/relationships/oleObject" Target="embeddings/oleObject93.bin"/><Relationship Id="rId198" Type="http://schemas.openxmlformats.org/officeDocument/2006/relationships/oleObject" Target="embeddings/oleObject101.bin"/><Relationship Id="rId202" Type="http://schemas.openxmlformats.org/officeDocument/2006/relationships/oleObject" Target="embeddings/oleObject104.bin"/><Relationship Id="rId223" Type="http://schemas.openxmlformats.org/officeDocument/2006/relationships/fontTable" Target="fontTable.xml"/><Relationship Id="rId18" Type="http://schemas.openxmlformats.org/officeDocument/2006/relationships/image" Target="media/image9.wmf"/><Relationship Id="rId39" Type="http://schemas.openxmlformats.org/officeDocument/2006/relationships/oleObject" Target="embeddings/oleObject14.bin"/><Relationship Id="rId50" Type="http://schemas.openxmlformats.org/officeDocument/2006/relationships/oleObject" Target="embeddings/oleObject20.bin"/><Relationship Id="rId104" Type="http://schemas.openxmlformats.org/officeDocument/2006/relationships/image" Target="media/image55.wmf"/><Relationship Id="rId125" Type="http://schemas.openxmlformats.org/officeDocument/2006/relationships/image" Target="media/image65.png"/><Relationship Id="rId146" Type="http://schemas.openxmlformats.org/officeDocument/2006/relationships/oleObject" Target="embeddings/oleObject71.bin"/><Relationship Id="rId167" Type="http://schemas.openxmlformats.org/officeDocument/2006/relationships/oleObject" Target="embeddings/oleObject88.bin"/><Relationship Id="rId188" Type="http://schemas.openxmlformats.org/officeDocument/2006/relationships/image" Target="media/image87.png"/><Relationship Id="rId71" Type="http://schemas.openxmlformats.org/officeDocument/2006/relationships/image" Target="media/image32.wmf"/><Relationship Id="rId92" Type="http://schemas.openxmlformats.org/officeDocument/2006/relationships/oleObject" Target="embeddings/oleObject37.bin"/><Relationship Id="rId213"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oleObject" Target="embeddings/oleObject8.bin"/><Relationship Id="rId40" Type="http://schemas.openxmlformats.org/officeDocument/2006/relationships/image" Target="media/image19.wmf"/><Relationship Id="rId115" Type="http://schemas.openxmlformats.org/officeDocument/2006/relationships/image" Target="media/image61.wmf"/><Relationship Id="rId136" Type="http://schemas.openxmlformats.org/officeDocument/2006/relationships/oleObject" Target="embeddings/oleObject61.bin"/><Relationship Id="rId157" Type="http://schemas.openxmlformats.org/officeDocument/2006/relationships/oleObject" Target="embeddings/oleObject80.bin"/><Relationship Id="rId178" Type="http://schemas.openxmlformats.org/officeDocument/2006/relationships/image" Target="media/image78.wmf"/><Relationship Id="rId61" Type="http://schemas.openxmlformats.org/officeDocument/2006/relationships/oleObject" Target="embeddings/oleObject27.bin"/><Relationship Id="rId82" Type="http://schemas.openxmlformats.org/officeDocument/2006/relationships/image" Target="media/image41.png"/><Relationship Id="rId199" Type="http://schemas.openxmlformats.org/officeDocument/2006/relationships/oleObject" Target="embeddings/oleObject102.bin"/><Relationship Id="rId203" Type="http://schemas.openxmlformats.org/officeDocument/2006/relationships/image" Target="media/image92.png"/><Relationship Id="rId19" Type="http://schemas.openxmlformats.org/officeDocument/2006/relationships/oleObject" Target="embeddings/oleObject3.bin"/><Relationship Id="rId224" Type="http://schemas.microsoft.com/office/2011/relationships/people" Target="people.xml"/><Relationship Id="rId30" Type="http://schemas.openxmlformats.org/officeDocument/2006/relationships/image" Target="media/image15.wmf"/><Relationship Id="rId105" Type="http://schemas.openxmlformats.org/officeDocument/2006/relationships/oleObject" Target="embeddings/oleObject43.bin"/><Relationship Id="rId126" Type="http://schemas.openxmlformats.org/officeDocument/2006/relationships/image" Target="media/image66.wmf"/><Relationship Id="rId147" Type="http://schemas.openxmlformats.org/officeDocument/2006/relationships/oleObject" Target="embeddings/oleObject72.bin"/><Relationship Id="rId168" Type="http://schemas.openxmlformats.org/officeDocument/2006/relationships/oleObject" Target="embeddings/oleObject89.bin"/><Relationship Id="rId51" Type="http://schemas.openxmlformats.org/officeDocument/2006/relationships/image" Target="media/image24.wmf"/><Relationship Id="rId72" Type="http://schemas.openxmlformats.org/officeDocument/2006/relationships/oleObject" Target="embeddings/oleObject33.bin"/><Relationship Id="rId93" Type="http://schemas.openxmlformats.org/officeDocument/2006/relationships/image" Target="media/image49.wmf"/><Relationship Id="rId189"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6B9A4-FCEB-47AA-A8B8-75011CED9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Pages>
  <Words>3586</Words>
  <Characters>20444</Characters>
  <Application>Microsoft Office Word</Application>
  <DocSecurity>0</DocSecurity>
  <Lines>170</Lines>
  <Paragraphs>47</Paragraphs>
  <ScaleCrop>false</ScaleCrop>
  <Company>gradschool</Company>
  <LinksUpToDate>false</LinksUpToDate>
  <CharactersWithSpaces>23983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中国科学技术大学</dc:title>
  <dc:subject/>
  <dc:creator>chenwei</dc:creator>
  <cp:keywords/>
  <cp:lastModifiedBy>cxjustc</cp:lastModifiedBy>
  <cp:revision>2</cp:revision>
  <cp:lastPrinted>2022-02-22T07:58:00Z</cp:lastPrinted>
  <dcterms:created xsi:type="dcterms:W3CDTF">2022-03-05T01:21:00Z</dcterms:created>
  <dcterms:modified xsi:type="dcterms:W3CDTF">2022-03-05T01:21:00Z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(#S1.#E1)</vt:lpwstr>
  </property>
  <property fmtid="{D5CDD505-2E9C-101B-9397-08002B2CF9AE}" pid="3" name="AMWinEqns">
    <vt:bool>true</vt:bool>
  </property>
  <property fmtid="{D5CDD505-2E9C-101B-9397-08002B2CF9AE}" pid="4" name="AMEquationSection">
    <vt:lpwstr>1</vt:lpwstr>
  </property>
  <property fmtid="{D5CDD505-2E9C-101B-9397-08002B2CF9AE}" pid="5" name="MTWinEqns">
    <vt:bool>true</vt:bool>
  </property>
</Properties>
</file>